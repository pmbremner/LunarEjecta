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A1B4AF" w14:textId="565AB54C" w:rsidR="00BD7A2A" w:rsidRDefault="00E47385" w:rsidP="00AA6418">
      <w:pPr>
        <w:pStyle w:val="BodyText"/>
      </w:pPr>
      <w:r>
        <w:rPr>
          <w:sz w:val="16"/>
          <w:szCs w:val="16"/>
        </w:rPr>
        <w:t>[Insert NESC Document Number</w:t>
      </w:r>
    </w:p>
    <w:p w14:paraId="609D58D7" w14:textId="77777777" w:rsidR="00BD7A2A" w:rsidRDefault="00E47385">
      <w:pPr>
        <w:pStyle w:val="BodyText"/>
        <w:rPr>
          <w:sz w:val="16"/>
          <w:szCs w:val="16"/>
        </w:rPr>
      </w:pPr>
      <w:r>
        <w:rPr>
          <w:sz w:val="16"/>
          <w:szCs w:val="16"/>
        </w:rPr>
        <w:t xml:space="preserve">NESC logo inserted </w:t>
      </w:r>
      <w:r>
        <w:rPr>
          <w:i/>
          <w:sz w:val="16"/>
          <w:szCs w:val="16"/>
        </w:rPr>
        <w:t>after</w:t>
      </w:r>
      <w:r>
        <w:rPr>
          <w:sz w:val="16"/>
          <w:szCs w:val="16"/>
        </w:rPr>
        <w:t xml:space="preserve"> NRB approval]</w:t>
      </w:r>
    </w:p>
    <w:p w14:paraId="0F6623F3" w14:textId="77777777" w:rsidR="00BD7A2A" w:rsidRDefault="00BD7A2A">
      <w:pPr>
        <w:pStyle w:val="BodyText"/>
        <w:rPr>
          <w:color w:val="FF0000"/>
          <w:sz w:val="16"/>
          <w:szCs w:val="16"/>
        </w:rPr>
      </w:pPr>
    </w:p>
    <w:p w14:paraId="5C7DCDB5" w14:textId="77777777" w:rsidR="00BD7A2A" w:rsidRDefault="00BD7A2A">
      <w:pPr>
        <w:pStyle w:val="BodyText"/>
        <w:rPr>
          <w:color w:val="FF0000"/>
          <w:sz w:val="16"/>
          <w:szCs w:val="16"/>
        </w:rPr>
      </w:pPr>
    </w:p>
    <w:p w14:paraId="6CB91679" w14:textId="02F0A426" w:rsidR="00BD7A2A" w:rsidRDefault="00E47385" w:rsidP="00743DCB">
      <w:pPr>
        <w:pStyle w:val="Title"/>
      </w:pPr>
      <w:r>
        <w:t>NASA Engineering and Safety Center</w:t>
      </w:r>
      <w:r w:rsidR="00A17FCF">
        <w:br/>
      </w:r>
      <w:r>
        <w:t xml:space="preserve">Technical Assessment </w:t>
      </w:r>
      <w:r w:rsidRPr="00743DCB">
        <w:t>Report</w:t>
      </w:r>
    </w:p>
    <w:p w14:paraId="2542225E" w14:textId="1FFED8B9" w:rsidR="00BD7A2A" w:rsidRPr="00743DCB" w:rsidRDefault="00A17FCF" w:rsidP="00743DCB">
      <w:pPr>
        <w:pStyle w:val="Title"/>
      </w:pPr>
      <w:r w:rsidRPr="00A17FCF">
        <w:t>Lunar Meteoroid Ejecta Model Review</w:t>
      </w:r>
    </w:p>
    <w:p w14:paraId="6DA63A96" w14:textId="27115F16" w:rsidR="00BD7A2A" w:rsidRDefault="00E47385" w:rsidP="00A17FCF">
      <w:pPr>
        <w:pStyle w:val="NRBDate"/>
      </w:pPr>
      <w:r>
        <w:t>Include NRB presentation date</w:t>
      </w:r>
    </w:p>
    <w:p w14:paraId="01BEB129" w14:textId="70EA1107" w:rsidR="00BD7A2A" w:rsidRPr="00226D18" w:rsidRDefault="00E47385" w:rsidP="00A17FCF">
      <w:pPr>
        <w:pStyle w:val="Notices"/>
        <w:rPr>
          <w:noProof/>
        </w:rPr>
      </w:pPr>
      <w:r>
        <w:br w:type="page"/>
      </w:r>
    </w:p>
    <w:p w14:paraId="0B9F2513" w14:textId="247BABD3" w:rsidR="00BD7A2A" w:rsidRDefault="00E47385" w:rsidP="00743DCB">
      <w:pPr>
        <w:pStyle w:val="Title"/>
      </w:pPr>
      <w:r>
        <w:lastRenderedPageBreak/>
        <w:t>Report Approval and Revision History</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60"/>
        <w:gridCol w:w="6480"/>
        <w:gridCol w:w="270"/>
        <w:gridCol w:w="1130"/>
        <w:gridCol w:w="236"/>
      </w:tblGrid>
      <w:tr w:rsidR="00BD7A2A" w14:paraId="6473757C" w14:textId="77777777">
        <w:trPr>
          <w:cantSplit/>
          <w:jc w:val="center"/>
        </w:trPr>
        <w:tc>
          <w:tcPr>
            <w:tcW w:w="1260" w:type="dxa"/>
            <w:tcBorders>
              <w:top w:val="single" w:sz="12" w:space="0" w:color="auto"/>
              <w:left w:val="single" w:sz="12" w:space="0" w:color="auto"/>
              <w:bottom w:val="nil"/>
              <w:right w:val="nil"/>
            </w:tcBorders>
          </w:tcPr>
          <w:p w14:paraId="735DFFB3" w14:textId="77777777" w:rsidR="00BD7A2A" w:rsidRDefault="00E47385">
            <w:pPr>
              <w:pStyle w:val="BodyText"/>
              <w:spacing w:before="240"/>
              <w:jc w:val="center"/>
              <w:rPr>
                <w:szCs w:val="24"/>
              </w:rPr>
            </w:pPr>
            <w:r>
              <w:rPr>
                <w:szCs w:val="24"/>
              </w:rPr>
              <w:t>Approved:</w:t>
            </w:r>
          </w:p>
        </w:tc>
        <w:tc>
          <w:tcPr>
            <w:tcW w:w="6480" w:type="dxa"/>
            <w:tcBorders>
              <w:top w:val="single" w:sz="12" w:space="0" w:color="auto"/>
              <w:left w:val="nil"/>
              <w:bottom w:val="single" w:sz="4" w:space="0" w:color="auto"/>
              <w:right w:val="nil"/>
            </w:tcBorders>
          </w:tcPr>
          <w:p w14:paraId="782776E4" w14:textId="77777777" w:rsidR="00BD7A2A" w:rsidRDefault="00BD7A2A">
            <w:pPr>
              <w:pStyle w:val="BodyText"/>
              <w:spacing w:before="240"/>
              <w:jc w:val="center"/>
              <w:rPr>
                <w:szCs w:val="24"/>
              </w:rPr>
            </w:pPr>
          </w:p>
        </w:tc>
        <w:tc>
          <w:tcPr>
            <w:tcW w:w="270" w:type="dxa"/>
            <w:tcBorders>
              <w:top w:val="single" w:sz="12" w:space="0" w:color="auto"/>
              <w:left w:val="nil"/>
              <w:bottom w:val="nil"/>
              <w:right w:val="nil"/>
            </w:tcBorders>
          </w:tcPr>
          <w:p w14:paraId="1D090A15" w14:textId="77777777" w:rsidR="00BD7A2A" w:rsidRDefault="00BD7A2A">
            <w:pPr>
              <w:pStyle w:val="BodyText"/>
              <w:spacing w:before="240"/>
              <w:jc w:val="center"/>
              <w:rPr>
                <w:szCs w:val="24"/>
              </w:rPr>
            </w:pPr>
          </w:p>
        </w:tc>
        <w:tc>
          <w:tcPr>
            <w:tcW w:w="1130" w:type="dxa"/>
            <w:tcBorders>
              <w:top w:val="single" w:sz="12" w:space="0" w:color="auto"/>
              <w:left w:val="nil"/>
              <w:bottom w:val="single" w:sz="2" w:space="0" w:color="auto"/>
              <w:right w:val="nil"/>
            </w:tcBorders>
          </w:tcPr>
          <w:p w14:paraId="7ED487D7" w14:textId="77777777" w:rsidR="00BD7A2A" w:rsidRDefault="00BD7A2A">
            <w:pPr>
              <w:pStyle w:val="BodyText"/>
              <w:spacing w:before="240"/>
              <w:jc w:val="center"/>
              <w:rPr>
                <w:szCs w:val="24"/>
              </w:rPr>
            </w:pPr>
          </w:p>
        </w:tc>
        <w:tc>
          <w:tcPr>
            <w:tcW w:w="236" w:type="dxa"/>
            <w:tcBorders>
              <w:top w:val="single" w:sz="12" w:space="0" w:color="auto"/>
              <w:left w:val="nil"/>
              <w:bottom w:val="nil"/>
              <w:right w:val="single" w:sz="12" w:space="0" w:color="auto"/>
            </w:tcBorders>
          </w:tcPr>
          <w:p w14:paraId="3A6C367F" w14:textId="77777777" w:rsidR="00BD7A2A" w:rsidRDefault="00BD7A2A">
            <w:pPr>
              <w:pStyle w:val="BodyText"/>
              <w:spacing w:before="240"/>
              <w:jc w:val="center"/>
              <w:rPr>
                <w:szCs w:val="24"/>
              </w:rPr>
            </w:pPr>
          </w:p>
        </w:tc>
      </w:tr>
      <w:tr w:rsidR="00BD7A2A" w14:paraId="67679823" w14:textId="77777777">
        <w:trPr>
          <w:cantSplit/>
          <w:jc w:val="center"/>
        </w:trPr>
        <w:tc>
          <w:tcPr>
            <w:tcW w:w="1260" w:type="dxa"/>
            <w:tcBorders>
              <w:top w:val="nil"/>
              <w:left w:val="single" w:sz="12" w:space="0" w:color="auto"/>
              <w:bottom w:val="single" w:sz="12" w:space="0" w:color="auto"/>
              <w:right w:val="nil"/>
            </w:tcBorders>
          </w:tcPr>
          <w:p w14:paraId="3C6EFD99" w14:textId="77777777" w:rsidR="00BD7A2A" w:rsidRDefault="00BD7A2A">
            <w:pPr>
              <w:pStyle w:val="BodyText"/>
              <w:rPr>
                <w:szCs w:val="24"/>
              </w:rPr>
            </w:pPr>
          </w:p>
        </w:tc>
        <w:tc>
          <w:tcPr>
            <w:tcW w:w="6750" w:type="dxa"/>
            <w:gridSpan w:val="2"/>
            <w:tcBorders>
              <w:top w:val="nil"/>
              <w:left w:val="nil"/>
              <w:bottom w:val="single" w:sz="12" w:space="0" w:color="auto"/>
              <w:right w:val="nil"/>
            </w:tcBorders>
          </w:tcPr>
          <w:p w14:paraId="0903B179" w14:textId="77777777" w:rsidR="00BD7A2A" w:rsidRDefault="00E47385">
            <w:pPr>
              <w:pStyle w:val="BodyText"/>
              <w:jc w:val="center"/>
              <w:rPr>
                <w:szCs w:val="24"/>
              </w:rPr>
            </w:pPr>
            <w:r>
              <w:rPr>
                <w:szCs w:val="24"/>
              </w:rPr>
              <w:t>NESC Director</w:t>
            </w:r>
          </w:p>
        </w:tc>
        <w:tc>
          <w:tcPr>
            <w:tcW w:w="1366" w:type="dxa"/>
            <w:gridSpan w:val="2"/>
            <w:tcBorders>
              <w:top w:val="nil"/>
              <w:left w:val="nil"/>
              <w:bottom w:val="single" w:sz="12" w:space="0" w:color="auto"/>
              <w:right w:val="single" w:sz="12" w:space="0" w:color="auto"/>
            </w:tcBorders>
          </w:tcPr>
          <w:p w14:paraId="6DBC2F18" w14:textId="77777777" w:rsidR="00BD7A2A" w:rsidRDefault="00E47385">
            <w:pPr>
              <w:pStyle w:val="BodyText"/>
              <w:jc w:val="center"/>
              <w:rPr>
                <w:szCs w:val="24"/>
              </w:rPr>
            </w:pPr>
            <w:r>
              <w:rPr>
                <w:szCs w:val="24"/>
              </w:rPr>
              <w:t>Date</w:t>
            </w:r>
          </w:p>
        </w:tc>
      </w:tr>
    </w:tbl>
    <w:p w14:paraId="0C4470A0" w14:textId="77777777" w:rsidR="00BD7A2A" w:rsidRDefault="00BD7A2A">
      <w:pPr>
        <w:pStyle w:val="BodyText"/>
      </w:pPr>
    </w:p>
    <w:tbl>
      <w:tblPr>
        <w:tblW w:w="937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90"/>
        <w:gridCol w:w="3968"/>
        <w:gridCol w:w="2520"/>
        <w:gridCol w:w="1898"/>
      </w:tblGrid>
      <w:tr w:rsidR="00BD7A2A" w14:paraId="3D3EAC6D" w14:textId="77777777">
        <w:trPr>
          <w:cantSplit/>
          <w:jc w:val="center"/>
        </w:trPr>
        <w:tc>
          <w:tcPr>
            <w:tcW w:w="990" w:type="dxa"/>
            <w:tcBorders>
              <w:top w:val="single" w:sz="4" w:space="0" w:color="auto"/>
              <w:left w:val="single" w:sz="4" w:space="0" w:color="auto"/>
              <w:bottom w:val="single" w:sz="6" w:space="0" w:color="auto"/>
            </w:tcBorders>
            <w:vAlign w:val="center"/>
          </w:tcPr>
          <w:p w14:paraId="38A171E8" w14:textId="77777777" w:rsidR="00BD7A2A" w:rsidRDefault="00E47385" w:rsidP="00743DCB">
            <w:pPr>
              <w:pStyle w:val="BodyText"/>
              <w:spacing w:before="0"/>
              <w:jc w:val="center"/>
            </w:pPr>
            <w:r>
              <w:t>Version</w:t>
            </w:r>
          </w:p>
        </w:tc>
        <w:tc>
          <w:tcPr>
            <w:tcW w:w="3968" w:type="dxa"/>
            <w:tcBorders>
              <w:top w:val="single" w:sz="4" w:space="0" w:color="auto"/>
              <w:bottom w:val="single" w:sz="6" w:space="0" w:color="auto"/>
            </w:tcBorders>
            <w:vAlign w:val="center"/>
          </w:tcPr>
          <w:p w14:paraId="249BAB92" w14:textId="77777777" w:rsidR="00BD7A2A" w:rsidRDefault="00E47385" w:rsidP="00743DCB">
            <w:pPr>
              <w:pStyle w:val="BodyText"/>
              <w:spacing w:before="0"/>
              <w:jc w:val="center"/>
            </w:pPr>
            <w:r>
              <w:t>Description of Revision</w:t>
            </w:r>
          </w:p>
        </w:tc>
        <w:tc>
          <w:tcPr>
            <w:tcW w:w="2520" w:type="dxa"/>
            <w:tcBorders>
              <w:top w:val="single" w:sz="4" w:space="0" w:color="auto"/>
              <w:bottom w:val="single" w:sz="6" w:space="0" w:color="auto"/>
            </w:tcBorders>
            <w:vAlign w:val="center"/>
          </w:tcPr>
          <w:p w14:paraId="0311D529" w14:textId="77777777" w:rsidR="00BD7A2A" w:rsidRDefault="00E47385" w:rsidP="00743DCB">
            <w:pPr>
              <w:pStyle w:val="BodyText"/>
              <w:spacing w:before="0"/>
              <w:jc w:val="center"/>
            </w:pPr>
            <w:r>
              <w:t>Office of Primary Responsibility</w:t>
            </w:r>
          </w:p>
        </w:tc>
        <w:tc>
          <w:tcPr>
            <w:tcW w:w="1898" w:type="dxa"/>
            <w:tcBorders>
              <w:top w:val="single" w:sz="4" w:space="0" w:color="auto"/>
              <w:bottom w:val="single" w:sz="6" w:space="0" w:color="auto"/>
              <w:right w:val="single" w:sz="4" w:space="0" w:color="auto"/>
            </w:tcBorders>
            <w:vAlign w:val="center"/>
          </w:tcPr>
          <w:p w14:paraId="5E2B468E" w14:textId="77777777" w:rsidR="00BD7A2A" w:rsidRDefault="00E47385" w:rsidP="00743DCB">
            <w:pPr>
              <w:pStyle w:val="BodyText"/>
              <w:spacing w:before="0"/>
              <w:jc w:val="center"/>
            </w:pPr>
            <w:r>
              <w:t>Effective Date</w:t>
            </w:r>
          </w:p>
        </w:tc>
      </w:tr>
      <w:tr w:rsidR="00BD7A2A" w14:paraId="102FF3CF" w14:textId="77777777">
        <w:trPr>
          <w:cantSplit/>
          <w:jc w:val="center"/>
        </w:trPr>
        <w:tc>
          <w:tcPr>
            <w:tcW w:w="990" w:type="dxa"/>
            <w:tcBorders>
              <w:top w:val="single" w:sz="6" w:space="0" w:color="auto"/>
              <w:left w:val="single" w:sz="4" w:space="0" w:color="auto"/>
              <w:bottom w:val="single" w:sz="6" w:space="0" w:color="auto"/>
            </w:tcBorders>
          </w:tcPr>
          <w:p w14:paraId="28699F3A" w14:textId="77777777" w:rsidR="00BD7A2A" w:rsidRDefault="00E47385" w:rsidP="00743DCB">
            <w:pPr>
              <w:pStyle w:val="BodyText"/>
              <w:spacing w:before="0"/>
              <w:jc w:val="center"/>
            </w:pPr>
            <w:r>
              <w:t>1.0</w:t>
            </w:r>
          </w:p>
        </w:tc>
        <w:tc>
          <w:tcPr>
            <w:tcW w:w="3968" w:type="dxa"/>
            <w:tcBorders>
              <w:top w:val="single" w:sz="6" w:space="0" w:color="auto"/>
              <w:bottom w:val="single" w:sz="6" w:space="0" w:color="auto"/>
            </w:tcBorders>
          </w:tcPr>
          <w:p w14:paraId="770E2E70" w14:textId="77777777" w:rsidR="00BD7A2A" w:rsidRDefault="00E47385" w:rsidP="00743DCB">
            <w:pPr>
              <w:pStyle w:val="BodyText"/>
              <w:spacing w:before="0"/>
            </w:pPr>
            <w:r>
              <w:t>Initial Release</w:t>
            </w:r>
          </w:p>
        </w:tc>
        <w:tc>
          <w:tcPr>
            <w:tcW w:w="2520" w:type="dxa"/>
            <w:tcBorders>
              <w:top w:val="single" w:sz="6" w:space="0" w:color="auto"/>
              <w:bottom w:val="single" w:sz="6" w:space="0" w:color="auto"/>
            </w:tcBorders>
          </w:tcPr>
          <w:p w14:paraId="76186BA1" w14:textId="57A97B0D" w:rsidR="00BD7A2A" w:rsidRDefault="00836E1B" w:rsidP="00743DCB">
            <w:pPr>
              <w:pStyle w:val="BodyText"/>
              <w:spacing w:before="0"/>
            </w:pPr>
            <w:r>
              <w:t>Joe Minow</w:t>
            </w:r>
            <w:r w:rsidR="00743DCB">
              <w:t>, NASA Technical Fellow for Space Environments, MSFC</w:t>
            </w:r>
          </w:p>
        </w:tc>
        <w:tc>
          <w:tcPr>
            <w:tcW w:w="1898" w:type="dxa"/>
            <w:tcBorders>
              <w:top w:val="single" w:sz="6" w:space="0" w:color="auto"/>
              <w:bottom w:val="single" w:sz="6" w:space="0" w:color="auto"/>
              <w:right w:val="single" w:sz="4" w:space="0" w:color="auto"/>
            </w:tcBorders>
          </w:tcPr>
          <w:p w14:paraId="21E603E4" w14:textId="5A55B132" w:rsidR="00BD7A2A" w:rsidRDefault="00743DCB" w:rsidP="00743DCB">
            <w:pPr>
              <w:pStyle w:val="BodyText"/>
              <w:spacing w:before="0"/>
              <w:jc w:val="center"/>
            </w:pPr>
            <w:r>
              <w:t>xx/xx/2021</w:t>
            </w:r>
          </w:p>
        </w:tc>
      </w:tr>
    </w:tbl>
    <w:p w14:paraId="1AA90599" w14:textId="77777777" w:rsidR="00BD7A2A" w:rsidRDefault="00E47385">
      <w:pPr>
        <w:pStyle w:val="TableofContents"/>
      </w:pPr>
      <w:r>
        <w:br w:type="page"/>
      </w:r>
      <w:r>
        <w:lastRenderedPageBreak/>
        <w:t>Table of Contents</w:t>
      </w:r>
    </w:p>
    <w:p w14:paraId="6148774D" w14:textId="77777777" w:rsidR="00BD7A2A" w:rsidRDefault="00E47385" w:rsidP="00E40C4E">
      <w:pPr>
        <w:pStyle w:val="ListParagraph"/>
        <w:spacing w:before="240"/>
        <w:ind w:left="0"/>
        <w:rPr>
          <w:b/>
          <w:sz w:val="28"/>
          <w:szCs w:val="28"/>
        </w:rPr>
      </w:pPr>
      <w:r>
        <w:rPr>
          <w:b/>
          <w:sz w:val="28"/>
          <w:szCs w:val="28"/>
        </w:rPr>
        <w:t>Technical Assessment Report</w:t>
      </w:r>
    </w:p>
    <w:p w14:paraId="544B7A0D" w14:textId="4863AB26" w:rsidR="00A55F5D" w:rsidRDefault="00E40C4E">
      <w:pPr>
        <w:pStyle w:val="TOC1"/>
        <w:rPr>
          <w:rFonts w:asciiTheme="minorHAnsi" w:eastAsiaTheme="minorEastAsia" w:hAnsiTheme="minorHAnsi" w:cstheme="minorBidi"/>
          <w:b w:val="0"/>
          <w:szCs w:val="22"/>
        </w:rPr>
      </w:pPr>
      <w:r>
        <w:fldChar w:fldCharType="begin"/>
      </w:r>
      <w:r>
        <w:instrText xml:space="preserve"> TOC \o "1-3" \h \z \u </w:instrText>
      </w:r>
      <w:r>
        <w:fldChar w:fldCharType="separate"/>
      </w:r>
      <w:hyperlink w:anchor="_Toc80082796" w:history="1">
        <w:r w:rsidR="00A55F5D" w:rsidRPr="00F80FF8">
          <w:rPr>
            <w:rStyle w:val="Hyperlink"/>
          </w:rPr>
          <w:t>Technical Assessment Report</w:t>
        </w:r>
        <w:r w:rsidR="00A55F5D">
          <w:rPr>
            <w:webHidden/>
          </w:rPr>
          <w:tab/>
        </w:r>
        <w:r w:rsidR="00A55F5D">
          <w:rPr>
            <w:webHidden/>
          </w:rPr>
          <w:fldChar w:fldCharType="begin"/>
        </w:r>
        <w:r w:rsidR="00A55F5D">
          <w:rPr>
            <w:webHidden/>
          </w:rPr>
          <w:instrText xml:space="preserve"> PAGEREF _Toc80082796 \h </w:instrText>
        </w:r>
        <w:r w:rsidR="00A55F5D">
          <w:rPr>
            <w:webHidden/>
          </w:rPr>
        </w:r>
        <w:r w:rsidR="00A55F5D">
          <w:rPr>
            <w:webHidden/>
          </w:rPr>
          <w:fldChar w:fldCharType="separate"/>
        </w:r>
        <w:r w:rsidR="00A55F5D">
          <w:rPr>
            <w:webHidden/>
          </w:rPr>
          <w:t>7</w:t>
        </w:r>
        <w:r w:rsidR="00A55F5D">
          <w:rPr>
            <w:webHidden/>
          </w:rPr>
          <w:fldChar w:fldCharType="end"/>
        </w:r>
      </w:hyperlink>
    </w:p>
    <w:p w14:paraId="6E9622E8" w14:textId="17288CC0" w:rsidR="00A55F5D" w:rsidRDefault="009B1CA3">
      <w:pPr>
        <w:pStyle w:val="TOC1"/>
        <w:rPr>
          <w:rFonts w:asciiTheme="minorHAnsi" w:eastAsiaTheme="minorEastAsia" w:hAnsiTheme="minorHAnsi" w:cstheme="minorBidi"/>
          <w:b w:val="0"/>
          <w:szCs w:val="22"/>
        </w:rPr>
      </w:pPr>
      <w:hyperlink w:anchor="_Toc80082797" w:history="1">
        <w:r w:rsidR="00A55F5D" w:rsidRPr="00F80FF8">
          <w:rPr>
            <w:rStyle w:val="Hyperlink"/>
          </w:rPr>
          <w:t>1.0</w:t>
        </w:r>
        <w:r w:rsidR="00A55F5D">
          <w:rPr>
            <w:rFonts w:asciiTheme="minorHAnsi" w:eastAsiaTheme="minorEastAsia" w:hAnsiTheme="minorHAnsi" w:cstheme="minorBidi"/>
            <w:b w:val="0"/>
            <w:szCs w:val="22"/>
          </w:rPr>
          <w:tab/>
        </w:r>
        <w:r w:rsidR="00A55F5D" w:rsidRPr="00F80FF8">
          <w:rPr>
            <w:rStyle w:val="Hyperlink"/>
          </w:rPr>
          <w:t>Notification and Authorization</w:t>
        </w:r>
        <w:r w:rsidR="00A55F5D">
          <w:rPr>
            <w:webHidden/>
          </w:rPr>
          <w:tab/>
        </w:r>
        <w:r w:rsidR="00A55F5D">
          <w:rPr>
            <w:webHidden/>
          </w:rPr>
          <w:fldChar w:fldCharType="begin"/>
        </w:r>
        <w:r w:rsidR="00A55F5D">
          <w:rPr>
            <w:webHidden/>
          </w:rPr>
          <w:instrText xml:space="preserve"> PAGEREF _Toc80082797 \h </w:instrText>
        </w:r>
        <w:r w:rsidR="00A55F5D">
          <w:rPr>
            <w:webHidden/>
          </w:rPr>
        </w:r>
        <w:r w:rsidR="00A55F5D">
          <w:rPr>
            <w:webHidden/>
          </w:rPr>
          <w:fldChar w:fldCharType="separate"/>
        </w:r>
        <w:r w:rsidR="00A55F5D">
          <w:rPr>
            <w:webHidden/>
          </w:rPr>
          <w:t>7</w:t>
        </w:r>
        <w:r w:rsidR="00A55F5D">
          <w:rPr>
            <w:webHidden/>
          </w:rPr>
          <w:fldChar w:fldCharType="end"/>
        </w:r>
      </w:hyperlink>
    </w:p>
    <w:p w14:paraId="10C6047D" w14:textId="4B7A2996" w:rsidR="00A55F5D" w:rsidRDefault="009B1CA3">
      <w:pPr>
        <w:pStyle w:val="TOC1"/>
        <w:rPr>
          <w:rFonts w:asciiTheme="minorHAnsi" w:eastAsiaTheme="minorEastAsia" w:hAnsiTheme="minorHAnsi" w:cstheme="minorBidi"/>
          <w:b w:val="0"/>
          <w:szCs w:val="22"/>
        </w:rPr>
      </w:pPr>
      <w:hyperlink w:anchor="_Toc80082798" w:history="1">
        <w:r w:rsidR="00A55F5D" w:rsidRPr="00F80FF8">
          <w:rPr>
            <w:rStyle w:val="Hyperlink"/>
          </w:rPr>
          <w:t>2.0</w:t>
        </w:r>
        <w:r w:rsidR="00A55F5D">
          <w:rPr>
            <w:rFonts w:asciiTheme="minorHAnsi" w:eastAsiaTheme="minorEastAsia" w:hAnsiTheme="minorHAnsi" w:cstheme="minorBidi"/>
            <w:b w:val="0"/>
            <w:szCs w:val="22"/>
          </w:rPr>
          <w:tab/>
        </w:r>
        <w:r w:rsidR="00A55F5D" w:rsidRPr="00F80FF8">
          <w:rPr>
            <w:rStyle w:val="Hyperlink"/>
          </w:rPr>
          <w:t>Signature Page</w:t>
        </w:r>
        <w:r w:rsidR="00A55F5D">
          <w:rPr>
            <w:webHidden/>
          </w:rPr>
          <w:tab/>
        </w:r>
        <w:r w:rsidR="00A55F5D">
          <w:rPr>
            <w:webHidden/>
          </w:rPr>
          <w:fldChar w:fldCharType="begin"/>
        </w:r>
        <w:r w:rsidR="00A55F5D">
          <w:rPr>
            <w:webHidden/>
          </w:rPr>
          <w:instrText xml:space="preserve"> PAGEREF _Toc80082798 \h </w:instrText>
        </w:r>
        <w:r w:rsidR="00A55F5D">
          <w:rPr>
            <w:webHidden/>
          </w:rPr>
        </w:r>
        <w:r w:rsidR="00A55F5D">
          <w:rPr>
            <w:webHidden/>
          </w:rPr>
          <w:fldChar w:fldCharType="separate"/>
        </w:r>
        <w:r w:rsidR="00A55F5D">
          <w:rPr>
            <w:webHidden/>
          </w:rPr>
          <w:t>8</w:t>
        </w:r>
        <w:r w:rsidR="00A55F5D">
          <w:rPr>
            <w:webHidden/>
          </w:rPr>
          <w:fldChar w:fldCharType="end"/>
        </w:r>
      </w:hyperlink>
    </w:p>
    <w:p w14:paraId="17A6D999" w14:textId="044BBA1C" w:rsidR="00A55F5D" w:rsidRDefault="009B1CA3">
      <w:pPr>
        <w:pStyle w:val="TOC1"/>
        <w:rPr>
          <w:rFonts w:asciiTheme="minorHAnsi" w:eastAsiaTheme="minorEastAsia" w:hAnsiTheme="minorHAnsi" w:cstheme="minorBidi"/>
          <w:b w:val="0"/>
          <w:szCs w:val="22"/>
        </w:rPr>
      </w:pPr>
      <w:hyperlink w:anchor="_Toc80082799" w:history="1">
        <w:r w:rsidR="00A55F5D" w:rsidRPr="00F80FF8">
          <w:rPr>
            <w:rStyle w:val="Hyperlink"/>
          </w:rPr>
          <w:t>3.0</w:t>
        </w:r>
        <w:r w:rsidR="00A55F5D">
          <w:rPr>
            <w:rFonts w:asciiTheme="minorHAnsi" w:eastAsiaTheme="minorEastAsia" w:hAnsiTheme="minorHAnsi" w:cstheme="minorBidi"/>
            <w:b w:val="0"/>
            <w:szCs w:val="22"/>
          </w:rPr>
          <w:tab/>
        </w:r>
        <w:r w:rsidR="00A55F5D" w:rsidRPr="00F80FF8">
          <w:rPr>
            <w:rStyle w:val="Hyperlink"/>
          </w:rPr>
          <w:t>Team List</w:t>
        </w:r>
        <w:r w:rsidR="00A55F5D">
          <w:rPr>
            <w:webHidden/>
          </w:rPr>
          <w:tab/>
        </w:r>
        <w:r w:rsidR="00A55F5D">
          <w:rPr>
            <w:webHidden/>
          </w:rPr>
          <w:fldChar w:fldCharType="begin"/>
        </w:r>
        <w:r w:rsidR="00A55F5D">
          <w:rPr>
            <w:webHidden/>
          </w:rPr>
          <w:instrText xml:space="preserve"> PAGEREF _Toc80082799 \h </w:instrText>
        </w:r>
        <w:r w:rsidR="00A55F5D">
          <w:rPr>
            <w:webHidden/>
          </w:rPr>
        </w:r>
        <w:r w:rsidR="00A55F5D">
          <w:rPr>
            <w:webHidden/>
          </w:rPr>
          <w:fldChar w:fldCharType="separate"/>
        </w:r>
        <w:r w:rsidR="00A55F5D">
          <w:rPr>
            <w:webHidden/>
          </w:rPr>
          <w:t>9</w:t>
        </w:r>
        <w:r w:rsidR="00A55F5D">
          <w:rPr>
            <w:webHidden/>
          </w:rPr>
          <w:fldChar w:fldCharType="end"/>
        </w:r>
      </w:hyperlink>
    </w:p>
    <w:p w14:paraId="76F6802C" w14:textId="78F71C9B" w:rsidR="00A55F5D" w:rsidRDefault="009B1CA3">
      <w:pPr>
        <w:pStyle w:val="TOC2"/>
        <w:rPr>
          <w:rFonts w:asciiTheme="minorHAnsi" w:eastAsiaTheme="minorEastAsia" w:hAnsiTheme="minorHAnsi" w:cstheme="minorBidi"/>
          <w:noProof/>
          <w:szCs w:val="22"/>
        </w:rPr>
      </w:pPr>
      <w:hyperlink w:anchor="_Toc80082800" w:history="1">
        <w:r w:rsidR="00A55F5D" w:rsidRPr="00F80FF8">
          <w:rPr>
            <w:rStyle w:val="Hyperlink"/>
            <w:noProof/>
          </w:rPr>
          <w:t>3.1</w:t>
        </w:r>
        <w:r w:rsidR="00A55F5D">
          <w:rPr>
            <w:rFonts w:asciiTheme="minorHAnsi" w:eastAsiaTheme="minorEastAsia" w:hAnsiTheme="minorHAnsi" w:cstheme="minorBidi"/>
            <w:noProof/>
            <w:szCs w:val="22"/>
          </w:rPr>
          <w:tab/>
        </w:r>
        <w:r w:rsidR="00A55F5D" w:rsidRPr="00F80FF8">
          <w:rPr>
            <w:rStyle w:val="Hyperlink"/>
            <w:noProof/>
          </w:rPr>
          <w:t>Acknowledgments</w:t>
        </w:r>
        <w:r w:rsidR="00A55F5D">
          <w:rPr>
            <w:noProof/>
            <w:webHidden/>
          </w:rPr>
          <w:tab/>
        </w:r>
        <w:r w:rsidR="00A55F5D">
          <w:rPr>
            <w:noProof/>
            <w:webHidden/>
          </w:rPr>
          <w:fldChar w:fldCharType="begin"/>
        </w:r>
        <w:r w:rsidR="00A55F5D">
          <w:rPr>
            <w:noProof/>
            <w:webHidden/>
          </w:rPr>
          <w:instrText xml:space="preserve"> PAGEREF _Toc80082800 \h </w:instrText>
        </w:r>
        <w:r w:rsidR="00A55F5D">
          <w:rPr>
            <w:noProof/>
            <w:webHidden/>
          </w:rPr>
        </w:r>
        <w:r w:rsidR="00A55F5D">
          <w:rPr>
            <w:noProof/>
            <w:webHidden/>
          </w:rPr>
          <w:fldChar w:fldCharType="separate"/>
        </w:r>
        <w:r w:rsidR="00A55F5D">
          <w:rPr>
            <w:noProof/>
            <w:webHidden/>
          </w:rPr>
          <w:t>9</w:t>
        </w:r>
        <w:r w:rsidR="00A55F5D">
          <w:rPr>
            <w:noProof/>
            <w:webHidden/>
          </w:rPr>
          <w:fldChar w:fldCharType="end"/>
        </w:r>
      </w:hyperlink>
    </w:p>
    <w:p w14:paraId="699FFDA9" w14:textId="7844C1BE" w:rsidR="00A55F5D" w:rsidRDefault="009B1CA3">
      <w:pPr>
        <w:pStyle w:val="TOC1"/>
        <w:rPr>
          <w:rFonts w:asciiTheme="minorHAnsi" w:eastAsiaTheme="minorEastAsia" w:hAnsiTheme="minorHAnsi" w:cstheme="minorBidi"/>
          <w:b w:val="0"/>
          <w:szCs w:val="22"/>
        </w:rPr>
      </w:pPr>
      <w:hyperlink w:anchor="_Toc80082801" w:history="1">
        <w:r w:rsidR="00A55F5D" w:rsidRPr="00F80FF8">
          <w:rPr>
            <w:rStyle w:val="Hyperlink"/>
          </w:rPr>
          <w:t>4.0</w:t>
        </w:r>
        <w:r w:rsidR="00A55F5D">
          <w:rPr>
            <w:rFonts w:asciiTheme="minorHAnsi" w:eastAsiaTheme="minorEastAsia" w:hAnsiTheme="minorHAnsi" w:cstheme="minorBidi"/>
            <w:b w:val="0"/>
            <w:szCs w:val="22"/>
          </w:rPr>
          <w:tab/>
        </w:r>
        <w:r w:rsidR="00A55F5D" w:rsidRPr="00F80FF8">
          <w:rPr>
            <w:rStyle w:val="Hyperlink"/>
          </w:rPr>
          <w:t>Executive Summary</w:t>
        </w:r>
        <w:r w:rsidR="00A55F5D">
          <w:rPr>
            <w:webHidden/>
          </w:rPr>
          <w:tab/>
        </w:r>
        <w:r w:rsidR="00A55F5D">
          <w:rPr>
            <w:webHidden/>
          </w:rPr>
          <w:fldChar w:fldCharType="begin"/>
        </w:r>
        <w:r w:rsidR="00A55F5D">
          <w:rPr>
            <w:webHidden/>
          </w:rPr>
          <w:instrText xml:space="preserve"> PAGEREF _Toc80082801 \h </w:instrText>
        </w:r>
        <w:r w:rsidR="00A55F5D">
          <w:rPr>
            <w:webHidden/>
          </w:rPr>
        </w:r>
        <w:r w:rsidR="00A55F5D">
          <w:rPr>
            <w:webHidden/>
          </w:rPr>
          <w:fldChar w:fldCharType="separate"/>
        </w:r>
        <w:r w:rsidR="00A55F5D">
          <w:rPr>
            <w:webHidden/>
          </w:rPr>
          <w:t>10</w:t>
        </w:r>
        <w:r w:rsidR="00A55F5D">
          <w:rPr>
            <w:webHidden/>
          </w:rPr>
          <w:fldChar w:fldCharType="end"/>
        </w:r>
      </w:hyperlink>
    </w:p>
    <w:p w14:paraId="39D328F7" w14:textId="76029A91" w:rsidR="00A55F5D" w:rsidRDefault="009B1CA3">
      <w:pPr>
        <w:pStyle w:val="TOC1"/>
        <w:rPr>
          <w:rFonts w:asciiTheme="minorHAnsi" w:eastAsiaTheme="minorEastAsia" w:hAnsiTheme="minorHAnsi" w:cstheme="minorBidi"/>
          <w:b w:val="0"/>
          <w:szCs w:val="22"/>
        </w:rPr>
      </w:pPr>
      <w:hyperlink w:anchor="_Toc80082802" w:history="1">
        <w:r w:rsidR="00A55F5D" w:rsidRPr="00F80FF8">
          <w:rPr>
            <w:rStyle w:val="Hyperlink"/>
          </w:rPr>
          <w:t>5.0</w:t>
        </w:r>
        <w:r w:rsidR="00A55F5D">
          <w:rPr>
            <w:rFonts w:asciiTheme="minorHAnsi" w:eastAsiaTheme="minorEastAsia" w:hAnsiTheme="minorHAnsi" w:cstheme="minorBidi"/>
            <w:b w:val="0"/>
            <w:szCs w:val="22"/>
          </w:rPr>
          <w:tab/>
        </w:r>
        <w:r w:rsidR="00A55F5D" w:rsidRPr="00F80FF8">
          <w:rPr>
            <w:rStyle w:val="Hyperlink"/>
          </w:rPr>
          <w:t>Introduction and Assessment Plan</w:t>
        </w:r>
        <w:r w:rsidR="00A55F5D">
          <w:rPr>
            <w:webHidden/>
          </w:rPr>
          <w:tab/>
        </w:r>
        <w:r w:rsidR="00A55F5D">
          <w:rPr>
            <w:webHidden/>
          </w:rPr>
          <w:fldChar w:fldCharType="begin"/>
        </w:r>
        <w:r w:rsidR="00A55F5D">
          <w:rPr>
            <w:webHidden/>
          </w:rPr>
          <w:instrText xml:space="preserve"> PAGEREF _Toc80082802 \h </w:instrText>
        </w:r>
        <w:r w:rsidR="00A55F5D">
          <w:rPr>
            <w:webHidden/>
          </w:rPr>
        </w:r>
        <w:r w:rsidR="00A55F5D">
          <w:rPr>
            <w:webHidden/>
          </w:rPr>
          <w:fldChar w:fldCharType="separate"/>
        </w:r>
        <w:r w:rsidR="00A55F5D">
          <w:rPr>
            <w:webHidden/>
          </w:rPr>
          <w:t>11</w:t>
        </w:r>
        <w:r w:rsidR="00A55F5D">
          <w:rPr>
            <w:webHidden/>
          </w:rPr>
          <w:fldChar w:fldCharType="end"/>
        </w:r>
      </w:hyperlink>
    </w:p>
    <w:p w14:paraId="74D76D22" w14:textId="37730C99" w:rsidR="00A55F5D" w:rsidRDefault="009B1CA3">
      <w:pPr>
        <w:pStyle w:val="TOC1"/>
        <w:rPr>
          <w:rFonts w:asciiTheme="minorHAnsi" w:eastAsiaTheme="minorEastAsia" w:hAnsiTheme="minorHAnsi" w:cstheme="minorBidi"/>
          <w:b w:val="0"/>
          <w:szCs w:val="22"/>
        </w:rPr>
      </w:pPr>
      <w:hyperlink w:anchor="_Toc80082803" w:history="1">
        <w:r w:rsidR="00A55F5D" w:rsidRPr="00F80FF8">
          <w:rPr>
            <w:rStyle w:val="Hyperlink"/>
          </w:rPr>
          <w:t>6.0</w:t>
        </w:r>
        <w:r w:rsidR="00A55F5D">
          <w:rPr>
            <w:rFonts w:asciiTheme="minorHAnsi" w:eastAsiaTheme="minorEastAsia" w:hAnsiTheme="minorHAnsi" w:cstheme="minorBidi"/>
            <w:b w:val="0"/>
            <w:szCs w:val="22"/>
          </w:rPr>
          <w:tab/>
        </w:r>
        <w:r w:rsidR="00A55F5D" w:rsidRPr="00F80FF8">
          <w:rPr>
            <w:rStyle w:val="Hyperlink"/>
          </w:rPr>
          <w:t>Problem Description</w:t>
        </w:r>
        <w:r w:rsidR="00A55F5D">
          <w:rPr>
            <w:webHidden/>
          </w:rPr>
          <w:tab/>
        </w:r>
        <w:r w:rsidR="00A55F5D">
          <w:rPr>
            <w:webHidden/>
          </w:rPr>
          <w:fldChar w:fldCharType="begin"/>
        </w:r>
        <w:r w:rsidR="00A55F5D">
          <w:rPr>
            <w:webHidden/>
          </w:rPr>
          <w:instrText xml:space="preserve"> PAGEREF _Toc80082803 \h </w:instrText>
        </w:r>
        <w:r w:rsidR="00A55F5D">
          <w:rPr>
            <w:webHidden/>
          </w:rPr>
        </w:r>
        <w:r w:rsidR="00A55F5D">
          <w:rPr>
            <w:webHidden/>
          </w:rPr>
          <w:fldChar w:fldCharType="separate"/>
        </w:r>
        <w:r w:rsidR="00A55F5D">
          <w:rPr>
            <w:webHidden/>
          </w:rPr>
          <w:t>11</w:t>
        </w:r>
        <w:r w:rsidR="00A55F5D">
          <w:rPr>
            <w:webHidden/>
          </w:rPr>
          <w:fldChar w:fldCharType="end"/>
        </w:r>
      </w:hyperlink>
    </w:p>
    <w:p w14:paraId="0782B6A7" w14:textId="52B4890E" w:rsidR="00A55F5D" w:rsidRDefault="009B1CA3">
      <w:pPr>
        <w:pStyle w:val="TOC2"/>
        <w:rPr>
          <w:rFonts w:asciiTheme="minorHAnsi" w:eastAsiaTheme="minorEastAsia" w:hAnsiTheme="minorHAnsi" w:cstheme="minorBidi"/>
          <w:noProof/>
          <w:szCs w:val="22"/>
        </w:rPr>
      </w:pPr>
      <w:hyperlink w:anchor="_Toc80082804" w:history="1">
        <w:r w:rsidR="00A55F5D" w:rsidRPr="00F80FF8">
          <w:rPr>
            <w:rStyle w:val="Hyperlink"/>
            <w:noProof/>
          </w:rPr>
          <w:t>6.1</w:t>
        </w:r>
        <w:r w:rsidR="00A55F5D">
          <w:rPr>
            <w:rFonts w:asciiTheme="minorHAnsi" w:eastAsiaTheme="minorEastAsia" w:hAnsiTheme="minorHAnsi" w:cstheme="minorBidi"/>
            <w:noProof/>
            <w:szCs w:val="22"/>
          </w:rPr>
          <w:tab/>
        </w:r>
        <w:r w:rsidR="00A55F5D" w:rsidRPr="00F80FF8">
          <w:rPr>
            <w:rStyle w:val="Hyperlink"/>
            <w:noProof/>
          </w:rPr>
          <w:t>Prior Work</w:t>
        </w:r>
        <w:r w:rsidR="00A55F5D">
          <w:rPr>
            <w:noProof/>
            <w:webHidden/>
          </w:rPr>
          <w:tab/>
        </w:r>
        <w:r w:rsidR="00A55F5D">
          <w:rPr>
            <w:noProof/>
            <w:webHidden/>
          </w:rPr>
          <w:fldChar w:fldCharType="begin"/>
        </w:r>
        <w:r w:rsidR="00A55F5D">
          <w:rPr>
            <w:noProof/>
            <w:webHidden/>
          </w:rPr>
          <w:instrText xml:space="preserve"> PAGEREF _Toc80082804 \h </w:instrText>
        </w:r>
        <w:r w:rsidR="00A55F5D">
          <w:rPr>
            <w:noProof/>
            <w:webHidden/>
          </w:rPr>
        </w:r>
        <w:r w:rsidR="00A55F5D">
          <w:rPr>
            <w:noProof/>
            <w:webHidden/>
          </w:rPr>
          <w:fldChar w:fldCharType="separate"/>
        </w:r>
        <w:r w:rsidR="00A55F5D">
          <w:rPr>
            <w:noProof/>
            <w:webHidden/>
          </w:rPr>
          <w:t>11</w:t>
        </w:r>
        <w:r w:rsidR="00A55F5D">
          <w:rPr>
            <w:noProof/>
            <w:webHidden/>
          </w:rPr>
          <w:fldChar w:fldCharType="end"/>
        </w:r>
      </w:hyperlink>
    </w:p>
    <w:p w14:paraId="3CA5DD8A" w14:textId="4C57BAB3" w:rsidR="00A55F5D" w:rsidRDefault="009B1CA3">
      <w:pPr>
        <w:pStyle w:val="TOC2"/>
        <w:rPr>
          <w:rFonts w:asciiTheme="minorHAnsi" w:eastAsiaTheme="minorEastAsia" w:hAnsiTheme="minorHAnsi" w:cstheme="minorBidi"/>
          <w:noProof/>
          <w:szCs w:val="22"/>
        </w:rPr>
      </w:pPr>
      <w:hyperlink w:anchor="_Toc80082805" w:history="1">
        <w:r w:rsidR="00A55F5D" w:rsidRPr="00F80FF8">
          <w:rPr>
            <w:rStyle w:val="Hyperlink"/>
            <w:noProof/>
          </w:rPr>
          <w:t>6.2</w:t>
        </w:r>
        <w:r w:rsidR="00A55F5D">
          <w:rPr>
            <w:rFonts w:asciiTheme="minorHAnsi" w:eastAsiaTheme="minorEastAsia" w:hAnsiTheme="minorHAnsi" w:cstheme="minorBidi"/>
            <w:noProof/>
            <w:szCs w:val="22"/>
          </w:rPr>
          <w:tab/>
        </w:r>
        <w:r w:rsidR="00A55F5D" w:rsidRPr="00F80FF8">
          <w:rPr>
            <w:rStyle w:val="Hyperlink"/>
            <w:noProof/>
          </w:rPr>
          <w:t>Summary of MeMoSeE Model</w:t>
        </w:r>
        <w:r w:rsidR="00A55F5D">
          <w:rPr>
            <w:noProof/>
            <w:webHidden/>
          </w:rPr>
          <w:tab/>
        </w:r>
        <w:r w:rsidR="00A55F5D">
          <w:rPr>
            <w:noProof/>
            <w:webHidden/>
          </w:rPr>
          <w:fldChar w:fldCharType="begin"/>
        </w:r>
        <w:r w:rsidR="00A55F5D">
          <w:rPr>
            <w:noProof/>
            <w:webHidden/>
          </w:rPr>
          <w:instrText xml:space="preserve"> PAGEREF _Toc80082805 \h </w:instrText>
        </w:r>
        <w:r w:rsidR="00A55F5D">
          <w:rPr>
            <w:noProof/>
            <w:webHidden/>
          </w:rPr>
        </w:r>
        <w:r w:rsidR="00A55F5D">
          <w:rPr>
            <w:noProof/>
            <w:webHidden/>
          </w:rPr>
          <w:fldChar w:fldCharType="separate"/>
        </w:r>
        <w:r w:rsidR="00A55F5D">
          <w:rPr>
            <w:noProof/>
            <w:webHidden/>
          </w:rPr>
          <w:t>13</w:t>
        </w:r>
        <w:r w:rsidR="00A55F5D">
          <w:rPr>
            <w:noProof/>
            <w:webHidden/>
          </w:rPr>
          <w:fldChar w:fldCharType="end"/>
        </w:r>
      </w:hyperlink>
    </w:p>
    <w:p w14:paraId="4230CBCD" w14:textId="7340A32B" w:rsidR="00A55F5D" w:rsidRDefault="009B1CA3">
      <w:pPr>
        <w:pStyle w:val="TOC3"/>
        <w:rPr>
          <w:rFonts w:asciiTheme="minorHAnsi" w:eastAsiaTheme="minorEastAsia" w:hAnsiTheme="minorHAnsi" w:cstheme="minorBidi"/>
          <w:szCs w:val="22"/>
        </w:rPr>
      </w:pPr>
      <w:hyperlink w:anchor="_Toc80082806" w:history="1">
        <w:r w:rsidR="00A55F5D" w:rsidRPr="00F80FF8">
          <w:rPr>
            <w:rStyle w:val="Hyperlink"/>
          </w:rPr>
          <w:t>6.2.1</w:t>
        </w:r>
        <w:r w:rsidR="00A55F5D">
          <w:rPr>
            <w:rFonts w:asciiTheme="minorHAnsi" w:eastAsiaTheme="minorEastAsia" w:hAnsiTheme="minorHAnsi" w:cstheme="minorBidi"/>
            <w:szCs w:val="22"/>
          </w:rPr>
          <w:tab/>
        </w:r>
        <w:r w:rsidR="00A55F5D" w:rsidRPr="00F80FF8">
          <w:rPr>
            <w:rStyle w:val="Hyperlink"/>
          </w:rPr>
          <w:t>Input Models</w:t>
        </w:r>
        <w:r w:rsidR="00A55F5D">
          <w:rPr>
            <w:webHidden/>
          </w:rPr>
          <w:tab/>
        </w:r>
        <w:r w:rsidR="00A55F5D">
          <w:rPr>
            <w:webHidden/>
          </w:rPr>
          <w:fldChar w:fldCharType="begin"/>
        </w:r>
        <w:r w:rsidR="00A55F5D">
          <w:rPr>
            <w:webHidden/>
          </w:rPr>
          <w:instrText xml:space="preserve"> PAGEREF _Toc80082806 \h </w:instrText>
        </w:r>
        <w:r w:rsidR="00A55F5D">
          <w:rPr>
            <w:webHidden/>
          </w:rPr>
        </w:r>
        <w:r w:rsidR="00A55F5D">
          <w:rPr>
            <w:webHidden/>
          </w:rPr>
          <w:fldChar w:fldCharType="separate"/>
        </w:r>
        <w:r w:rsidR="00A55F5D">
          <w:rPr>
            <w:webHidden/>
          </w:rPr>
          <w:t>13</w:t>
        </w:r>
        <w:r w:rsidR="00A55F5D">
          <w:rPr>
            <w:webHidden/>
          </w:rPr>
          <w:fldChar w:fldCharType="end"/>
        </w:r>
      </w:hyperlink>
    </w:p>
    <w:p w14:paraId="65075B0D" w14:textId="7B33B454" w:rsidR="00A55F5D" w:rsidRDefault="009B1CA3">
      <w:pPr>
        <w:pStyle w:val="TOC3"/>
        <w:rPr>
          <w:rFonts w:asciiTheme="minorHAnsi" w:eastAsiaTheme="minorEastAsia" w:hAnsiTheme="minorHAnsi" w:cstheme="minorBidi"/>
          <w:szCs w:val="22"/>
        </w:rPr>
      </w:pPr>
      <w:hyperlink w:anchor="_Toc80082807" w:history="1">
        <w:r w:rsidR="00A55F5D" w:rsidRPr="00F80FF8">
          <w:rPr>
            <w:rStyle w:val="Hyperlink"/>
          </w:rPr>
          <w:t>6.2.2</w:t>
        </w:r>
        <w:r w:rsidR="00A55F5D">
          <w:rPr>
            <w:rFonts w:asciiTheme="minorHAnsi" w:eastAsiaTheme="minorEastAsia" w:hAnsiTheme="minorHAnsi" w:cstheme="minorBidi"/>
            <w:szCs w:val="22"/>
          </w:rPr>
          <w:tab/>
        </w:r>
        <w:r w:rsidR="00A55F5D" w:rsidRPr="00F80FF8">
          <w:rPr>
            <w:rStyle w:val="Hyperlink"/>
          </w:rPr>
          <w:t>Cratering Relations</w:t>
        </w:r>
        <w:r w:rsidR="00A55F5D">
          <w:rPr>
            <w:webHidden/>
          </w:rPr>
          <w:tab/>
        </w:r>
        <w:r w:rsidR="00A55F5D">
          <w:rPr>
            <w:webHidden/>
          </w:rPr>
          <w:fldChar w:fldCharType="begin"/>
        </w:r>
        <w:r w:rsidR="00A55F5D">
          <w:rPr>
            <w:webHidden/>
          </w:rPr>
          <w:instrText xml:space="preserve"> PAGEREF _Toc80082807 \h </w:instrText>
        </w:r>
        <w:r w:rsidR="00A55F5D">
          <w:rPr>
            <w:webHidden/>
          </w:rPr>
        </w:r>
        <w:r w:rsidR="00A55F5D">
          <w:rPr>
            <w:webHidden/>
          </w:rPr>
          <w:fldChar w:fldCharType="separate"/>
        </w:r>
        <w:r w:rsidR="00A55F5D">
          <w:rPr>
            <w:webHidden/>
          </w:rPr>
          <w:t>14</w:t>
        </w:r>
        <w:r w:rsidR="00A55F5D">
          <w:rPr>
            <w:webHidden/>
          </w:rPr>
          <w:fldChar w:fldCharType="end"/>
        </w:r>
      </w:hyperlink>
    </w:p>
    <w:p w14:paraId="663CEAEC" w14:textId="4FDA6025" w:rsidR="00A55F5D" w:rsidRDefault="009B1CA3">
      <w:pPr>
        <w:pStyle w:val="TOC3"/>
        <w:rPr>
          <w:rFonts w:asciiTheme="minorHAnsi" w:eastAsiaTheme="minorEastAsia" w:hAnsiTheme="minorHAnsi" w:cstheme="minorBidi"/>
          <w:szCs w:val="22"/>
        </w:rPr>
      </w:pPr>
      <w:hyperlink w:anchor="_Toc80082808" w:history="1">
        <w:r w:rsidR="00A55F5D" w:rsidRPr="00F80FF8">
          <w:rPr>
            <w:rStyle w:val="Hyperlink"/>
          </w:rPr>
          <w:t>6.2.3</w:t>
        </w:r>
        <w:r w:rsidR="00A55F5D">
          <w:rPr>
            <w:rFonts w:asciiTheme="minorHAnsi" w:eastAsiaTheme="minorEastAsia" w:hAnsiTheme="minorHAnsi" w:cstheme="minorBidi"/>
            <w:szCs w:val="22"/>
          </w:rPr>
          <w:tab/>
        </w:r>
        <w:r w:rsidR="00A55F5D" w:rsidRPr="00F80FF8">
          <w:rPr>
            <w:rStyle w:val="Hyperlink"/>
          </w:rPr>
          <w:t>Assumptions</w:t>
        </w:r>
        <w:r w:rsidR="00A55F5D">
          <w:rPr>
            <w:webHidden/>
          </w:rPr>
          <w:tab/>
        </w:r>
        <w:r w:rsidR="00A55F5D">
          <w:rPr>
            <w:webHidden/>
          </w:rPr>
          <w:fldChar w:fldCharType="begin"/>
        </w:r>
        <w:r w:rsidR="00A55F5D">
          <w:rPr>
            <w:webHidden/>
          </w:rPr>
          <w:instrText xml:space="preserve"> PAGEREF _Toc80082808 \h </w:instrText>
        </w:r>
        <w:r w:rsidR="00A55F5D">
          <w:rPr>
            <w:webHidden/>
          </w:rPr>
        </w:r>
        <w:r w:rsidR="00A55F5D">
          <w:rPr>
            <w:webHidden/>
          </w:rPr>
          <w:fldChar w:fldCharType="separate"/>
        </w:r>
        <w:r w:rsidR="00A55F5D">
          <w:rPr>
            <w:webHidden/>
          </w:rPr>
          <w:t>14</w:t>
        </w:r>
        <w:r w:rsidR="00A55F5D">
          <w:rPr>
            <w:webHidden/>
          </w:rPr>
          <w:fldChar w:fldCharType="end"/>
        </w:r>
      </w:hyperlink>
    </w:p>
    <w:p w14:paraId="4A0D3A79" w14:textId="39C3D67B" w:rsidR="00A55F5D" w:rsidRDefault="009B1CA3">
      <w:pPr>
        <w:pStyle w:val="TOC3"/>
        <w:rPr>
          <w:rFonts w:asciiTheme="minorHAnsi" w:eastAsiaTheme="minorEastAsia" w:hAnsiTheme="minorHAnsi" w:cstheme="minorBidi"/>
          <w:szCs w:val="22"/>
        </w:rPr>
      </w:pPr>
      <w:hyperlink w:anchor="_Toc80082809" w:history="1">
        <w:r w:rsidR="00A55F5D" w:rsidRPr="00F80FF8">
          <w:rPr>
            <w:rStyle w:val="Hyperlink"/>
          </w:rPr>
          <w:t>6.2.4</w:t>
        </w:r>
        <w:r w:rsidR="00A55F5D">
          <w:rPr>
            <w:rFonts w:asciiTheme="minorHAnsi" w:eastAsiaTheme="minorEastAsia" w:hAnsiTheme="minorHAnsi" w:cstheme="minorBidi"/>
            <w:szCs w:val="22"/>
          </w:rPr>
          <w:tab/>
        </w:r>
        <w:r w:rsidR="00A55F5D" w:rsidRPr="00F80FF8">
          <w:rPr>
            <w:rStyle w:val="Hyperlink"/>
          </w:rPr>
          <w:t>Model Name and Acronym</w:t>
        </w:r>
        <w:r w:rsidR="00A55F5D">
          <w:rPr>
            <w:webHidden/>
          </w:rPr>
          <w:tab/>
        </w:r>
        <w:r w:rsidR="00A55F5D">
          <w:rPr>
            <w:webHidden/>
          </w:rPr>
          <w:fldChar w:fldCharType="begin"/>
        </w:r>
        <w:r w:rsidR="00A55F5D">
          <w:rPr>
            <w:webHidden/>
          </w:rPr>
          <w:instrText xml:space="preserve"> PAGEREF _Toc80082809 \h </w:instrText>
        </w:r>
        <w:r w:rsidR="00A55F5D">
          <w:rPr>
            <w:webHidden/>
          </w:rPr>
        </w:r>
        <w:r w:rsidR="00A55F5D">
          <w:rPr>
            <w:webHidden/>
          </w:rPr>
          <w:fldChar w:fldCharType="separate"/>
        </w:r>
        <w:r w:rsidR="00A55F5D">
          <w:rPr>
            <w:webHidden/>
          </w:rPr>
          <w:t>15</w:t>
        </w:r>
        <w:r w:rsidR="00A55F5D">
          <w:rPr>
            <w:webHidden/>
          </w:rPr>
          <w:fldChar w:fldCharType="end"/>
        </w:r>
      </w:hyperlink>
    </w:p>
    <w:p w14:paraId="78890C85" w14:textId="3405E8D5" w:rsidR="00A55F5D" w:rsidRDefault="009B1CA3">
      <w:pPr>
        <w:pStyle w:val="TOC2"/>
        <w:rPr>
          <w:rFonts w:asciiTheme="minorHAnsi" w:eastAsiaTheme="minorEastAsia" w:hAnsiTheme="minorHAnsi" w:cstheme="minorBidi"/>
          <w:noProof/>
          <w:szCs w:val="22"/>
        </w:rPr>
      </w:pPr>
      <w:hyperlink w:anchor="_Toc80082810" w:history="1">
        <w:r w:rsidR="00A55F5D" w:rsidRPr="00F80FF8">
          <w:rPr>
            <w:rStyle w:val="Hyperlink"/>
            <w:noProof/>
          </w:rPr>
          <w:t>6.3</w:t>
        </w:r>
        <w:r w:rsidR="00A55F5D">
          <w:rPr>
            <w:rFonts w:asciiTheme="minorHAnsi" w:eastAsiaTheme="minorEastAsia" w:hAnsiTheme="minorHAnsi" w:cstheme="minorBidi"/>
            <w:noProof/>
            <w:szCs w:val="22"/>
          </w:rPr>
          <w:tab/>
        </w:r>
        <w:r w:rsidR="00A55F5D" w:rsidRPr="00F80FF8">
          <w:rPr>
            <w:rStyle w:val="Hyperlink"/>
            <w:noProof/>
          </w:rPr>
          <w:t>Model Use</w:t>
        </w:r>
        <w:r w:rsidR="00A55F5D">
          <w:rPr>
            <w:noProof/>
            <w:webHidden/>
          </w:rPr>
          <w:tab/>
        </w:r>
        <w:r w:rsidR="00A55F5D">
          <w:rPr>
            <w:noProof/>
            <w:webHidden/>
          </w:rPr>
          <w:fldChar w:fldCharType="begin"/>
        </w:r>
        <w:r w:rsidR="00A55F5D">
          <w:rPr>
            <w:noProof/>
            <w:webHidden/>
          </w:rPr>
          <w:instrText xml:space="preserve"> PAGEREF _Toc80082810 \h </w:instrText>
        </w:r>
        <w:r w:rsidR="00A55F5D">
          <w:rPr>
            <w:noProof/>
            <w:webHidden/>
          </w:rPr>
        </w:r>
        <w:r w:rsidR="00A55F5D">
          <w:rPr>
            <w:noProof/>
            <w:webHidden/>
          </w:rPr>
          <w:fldChar w:fldCharType="separate"/>
        </w:r>
        <w:r w:rsidR="00A55F5D">
          <w:rPr>
            <w:noProof/>
            <w:webHidden/>
          </w:rPr>
          <w:t>16</w:t>
        </w:r>
        <w:r w:rsidR="00A55F5D">
          <w:rPr>
            <w:noProof/>
            <w:webHidden/>
          </w:rPr>
          <w:fldChar w:fldCharType="end"/>
        </w:r>
      </w:hyperlink>
    </w:p>
    <w:p w14:paraId="3CB23EFB" w14:textId="13573007" w:rsidR="00A55F5D" w:rsidRDefault="009B1CA3">
      <w:pPr>
        <w:pStyle w:val="TOC3"/>
        <w:rPr>
          <w:rFonts w:asciiTheme="minorHAnsi" w:eastAsiaTheme="minorEastAsia" w:hAnsiTheme="minorHAnsi" w:cstheme="minorBidi"/>
          <w:szCs w:val="22"/>
        </w:rPr>
      </w:pPr>
      <w:hyperlink w:anchor="_Toc80082811" w:history="1">
        <w:r w:rsidR="00A55F5D" w:rsidRPr="00F80FF8">
          <w:rPr>
            <w:rStyle w:val="Hyperlink"/>
          </w:rPr>
          <w:t>6.3.1</w:t>
        </w:r>
        <w:r w:rsidR="00A55F5D">
          <w:rPr>
            <w:rFonts w:asciiTheme="minorHAnsi" w:eastAsiaTheme="minorEastAsia" w:hAnsiTheme="minorHAnsi" w:cstheme="minorBidi"/>
            <w:szCs w:val="22"/>
          </w:rPr>
          <w:tab/>
        </w:r>
        <w:r w:rsidR="00A55F5D" w:rsidRPr="00F80FF8">
          <w:rPr>
            <w:rStyle w:val="Hyperlink"/>
          </w:rPr>
          <w:t>DSNE Inputs</w:t>
        </w:r>
        <w:r w:rsidR="00A55F5D">
          <w:rPr>
            <w:webHidden/>
          </w:rPr>
          <w:tab/>
        </w:r>
        <w:r w:rsidR="00A55F5D">
          <w:rPr>
            <w:webHidden/>
          </w:rPr>
          <w:fldChar w:fldCharType="begin"/>
        </w:r>
        <w:r w:rsidR="00A55F5D">
          <w:rPr>
            <w:webHidden/>
          </w:rPr>
          <w:instrText xml:space="preserve"> PAGEREF _Toc80082811 \h </w:instrText>
        </w:r>
        <w:r w:rsidR="00A55F5D">
          <w:rPr>
            <w:webHidden/>
          </w:rPr>
        </w:r>
        <w:r w:rsidR="00A55F5D">
          <w:rPr>
            <w:webHidden/>
          </w:rPr>
          <w:fldChar w:fldCharType="separate"/>
        </w:r>
        <w:r w:rsidR="00A55F5D">
          <w:rPr>
            <w:webHidden/>
          </w:rPr>
          <w:t>17</w:t>
        </w:r>
        <w:r w:rsidR="00A55F5D">
          <w:rPr>
            <w:webHidden/>
          </w:rPr>
          <w:fldChar w:fldCharType="end"/>
        </w:r>
      </w:hyperlink>
    </w:p>
    <w:p w14:paraId="1D26F5FB" w14:textId="57EC6246" w:rsidR="00A55F5D" w:rsidRDefault="009B1CA3">
      <w:pPr>
        <w:pStyle w:val="TOC3"/>
        <w:rPr>
          <w:rFonts w:asciiTheme="minorHAnsi" w:eastAsiaTheme="minorEastAsia" w:hAnsiTheme="minorHAnsi" w:cstheme="minorBidi"/>
          <w:szCs w:val="22"/>
        </w:rPr>
      </w:pPr>
      <w:hyperlink w:anchor="_Toc80082812" w:history="1">
        <w:r w:rsidR="00A55F5D" w:rsidRPr="00F80FF8">
          <w:rPr>
            <w:rStyle w:val="Hyperlink"/>
          </w:rPr>
          <w:t>6.3.2</w:t>
        </w:r>
        <w:r w:rsidR="00A55F5D">
          <w:rPr>
            <w:rFonts w:asciiTheme="minorHAnsi" w:eastAsiaTheme="minorEastAsia" w:hAnsiTheme="minorHAnsi" w:cstheme="minorBidi"/>
            <w:szCs w:val="22"/>
          </w:rPr>
          <w:tab/>
        </w:r>
        <w:r w:rsidR="00A55F5D" w:rsidRPr="00F80FF8">
          <w:rPr>
            <w:rStyle w:val="Hyperlink"/>
          </w:rPr>
          <w:t>Bumper Integration</w:t>
        </w:r>
        <w:r w:rsidR="00A55F5D">
          <w:rPr>
            <w:webHidden/>
          </w:rPr>
          <w:tab/>
        </w:r>
        <w:r w:rsidR="00A55F5D">
          <w:rPr>
            <w:webHidden/>
          </w:rPr>
          <w:fldChar w:fldCharType="begin"/>
        </w:r>
        <w:r w:rsidR="00A55F5D">
          <w:rPr>
            <w:webHidden/>
          </w:rPr>
          <w:instrText xml:space="preserve"> PAGEREF _Toc80082812 \h </w:instrText>
        </w:r>
        <w:r w:rsidR="00A55F5D">
          <w:rPr>
            <w:webHidden/>
          </w:rPr>
        </w:r>
        <w:r w:rsidR="00A55F5D">
          <w:rPr>
            <w:webHidden/>
          </w:rPr>
          <w:fldChar w:fldCharType="separate"/>
        </w:r>
        <w:r w:rsidR="00A55F5D">
          <w:rPr>
            <w:webHidden/>
          </w:rPr>
          <w:t>17</w:t>
        </w:r>
        <w:r w:rsidR="00A55F5D">
          <w:rPr>
            <w:webHidden/>
          </w:rPr>
          <w:fldChar w:fldCharType="end"/>
        </w:r>
      </w:hyperlink>
    </w:p>
    <w:p w14:paraId="7AB76D01" w14:textId="7E78038B" w:rsidR="00A55F5D" w:rsidRDefault="009B1CA3">
      <w:pPr>
        <w:pStyle w:val="TOC1"/>
        <w:rPr>
          <w:rFonts w:asciiTheme="minorHAnsi" w:eastAsiaTheme="minorEastAsia" w:hAnsiTheme="minorHAnsi" w:cstheme="minorBidi"/>
          <w:b w:val="0"/>
          <w:szCs w:val="22"/>
        </w:rPr>
      </w:pPr>
      <w:hyperlink w:anchor="_Toc80082813" w:history="1">
        <w:r w:rsidR="00A55F5D" w:rsidRPr="00F80FF8">
          <w:rPr>
            <w:rStyle w:val="Hyperlink"/>
          </w:rPr>
          <w:t>7.0</w:t>
        </w:r>
        <w:r w:rsidR="00A55F5D">
          <w:rPr>
            <w:rFonts w:asciiTheme="minorHAnsi" w:eastAsiaTheme="minorEastAsia" w:hAnsiTheme="minorHAnsi" w:cstheme="minorBidi"/>
            <w:b w:val="0"/>
            <w:szCs w:val="22"/>
          </w:rPr>
          <w:tab/>
        </w:r>
        <w:r w:rsidR="00A55F5D" w:rsidRPr="00F80FF8">
          <w:rPr>
            <w:rStyle w:val="Hyperlink"/>
          </w:rPr>
          <w:t xml:space="preserve">Section 1 </w:t>
        </w:r>
        <w:r w:rsidR="00A55F5D" w:rsidRPr="00F80FF8">
          <w:rPr>
            <w:rStyle w:val="Hyperlink"/>
          </w:rPr>
          <w:sym w:font="Symbol" w:char="F02D"/>
        </w:r>
        <w:r w:rsidR="00A55F5D" w:rsidRPr="00F80FF8">
          <w:rPr>
            <w:rStyle w:val="Hyperlink"/>
          </w:rPr>
          <w:t xml:space="preserve"> Primary Impact Flux</w:t>
        </w:r>
        <w:r w:rsidR="00A55F5D">
          <w:rPr>
            <w:webHidden/>
          </w:rPr>
          <w:tab/>
        </w:r>
        <w:r w:rsidR="00A55F5D">
          <w:rPr>
            <w:webHidden/>
          </w:rPr>
          <w:fldChar w:fldCharType="begin"/>
        </w:r>
        <w:r w:rsidR="00A55F5D">
          <w:rPr>
            <w:webHidden/>
          </w:rPr>
          <w:instrText xml:space="preserve"> PAGEREF _Toc80082813 \h </w:instrText>
        </w:r>
        <w:r w:rsidR="00A55F5D">
          <w:rPr>
            <w:webHidden/>
          </w:rPr>
        </w:r>
        <w:r w:rsidR="00A55F5D">
          <w:rPr>
            <w:webHidden/>
          </w:rPr>
          <w:fldChar w:fldCharType="separate"/>
        </w:r>
        <w:r w:rsidR="00A55F5D">
          <w:rPr>
            <w:webHidden/>
          </w:rPr>
          <w:t>18</w:t>
        </w:r>
        <w:r w:rsidR="00A55F5D">
          <w:rPr>
            <w:webHidden/>
          </w:rPr>
          <w:fldChar w:fldCharType="end"/>
        </w:r>
      </w:hyperlink>
    </w:p>
    <w:p w14:paraId="69DDC2DC" w14:textId="756DB9BD" w:rsidR="00A55F5D" w:rsidRDefault="009B1CA3">
      <w:pPr>
        <w:pStyle w:val="TOC2"/>
        <w:rPr>
          <w:rFonts w:asciiTheme="minorHAnsi" w:eastAsiaTheme="minorEastAsia" w:hAnsiTheme="minorHAnsi" w:cstheme="minorBidi"/>
          <w:noProof/>
          <w:szCs w:val="22"/>
        </w:rPr>
      </w:pPr>
      <w:hyperlink w:anchor="_Toc80082814" w:history="1">
        <w:r w:rsidR="00A55F5D" w:rsidRPr="00F80FF8">
          <w:rPr>
            <w:rStyle w:val="Hyperlink"/>
            <w:noProof/>
          </w:rPr>
          <w:t>7.1</w:t>
        </w:r>
        <w:r w:rsidR="00A55F5D">
          <w:rPr>
            <w:rFonts w:asciiTheme="minorHAnsi" w:eastAsiaTheme="minorEastAsia" w:hAnsiTheme="minorHAnsi" w:cstheme="minorBidi"/>
            <w:noProof/>
            <w:szCs w:val="22"/>
          </w:rPr>
          <w:tab/>
        </w:r>
        <w:r w:rsidR="00A55F5D" w:rsidRPr="00F80FF8">
          <w:rPr>
            <w:rStyle w:val="Hyperlink"/>
            <w:noProof/>
          </w:rPr>
          <w:t>Meteoroids</w:t>
        </w:r>
        <w:r w:rsidR="00A55F5D">
          <w:rPr>
            <w:noProof/>
            <w:webHidden/>
          </w:rPr>
          <w:tab/>
        </w:r>
        <w:r w:rsidR="00A55F5D">
          <w:rPr>
            <w:noProof/>
            <w:webHidden/>
          </w:rPr>
          <w:fldChar w:fldCharType="begin"/>
        </w:r>
        <w:r w:rsidR="00A55F5D">
          <w:rPr>
            <w:noProof/>
            <w:webHidden/>
          </w:rPr>
          <w:instrText xml:space="preserve"> PAGEREF _Toc80082814 \h </w:instrText>
        </w:r>
        <w:r w:rsidR="00A55F5D">
          <w:rPr>
            <w:noProof/>
            <w:webHidden/>
          </w:rPr>
        </w:r>
        <w:r w:rsidR="00A55F5D">
          <w:rPr>
            <w:noProof/>
            <w:webHidden/>
          </w:rPr>
          <w:fldChar w:fldCharType="separate"/>
        </w:r>
        <w:r w:rsidR="00A55F5D">
          <w:rPr>
            <w:noProof/>
            <w:webHidden/>
          </w:rPr>
          <w:t>18</w:t>
        </w:r>
        <w:r w:rsidR="00A55F5D">
          <w:rPr>
            <w:noProof/>
            <w:webHidden/>
          </w:rPr>
          <w:fldChar w:fldCharType="end"/>
        </w:r>
      </w:hyperlink>
    </w:p>
    <w:p w14:paraId="7B8969BB" w14:textId="3B58E602" w:rsidR="00A55F5D" w:rsidRDefault="009B1CA3">
      <w:pPr>
        <w:pStyle w:val="TOC2"/>
        <w:rPr>
          <w:rFonts w:asciiTheme="minorHAnsi" w:eastAsiaTheme="minorEastAsia" w:hAnsiTheme="minorHAnsi" w:cstheme="minorBidi"/>
          <w:noProof/>
          <w:szCs w:val="22"/>
        </w:rPr>
      </w:pPr>
      <w:hyperlink w:anchor="_Toc80082815" w:history="1">
        <w:r w:rsidR="00A55F5D" w:rsidRPr="00F80FF8">
          <w:rPr>
            <w:rStyle w:val="Hyperlink"/>
            <w:noProof/>
          </w:rPr>
          <w:t>7.2</w:t>
        </w:r>
        <w:r w:rsidR="00A55F5D">
          <w:rPr>
            <w:rFonts w:asciiTheme="minorHAnsi" w:eastAsiaTheme="minorEastAsia" w:hAnsiTheme="minorHAnsi" w:cstheme="minorBidi"/>
            <w:noProof/>
            <w:szCs w:val="22"/>
          </w:rPr>
          <w:tab/>
        </w:r>
        <w:r w:rsidR="00A55F5D" w:rsidRPr="00F80FF8">
          <w:rPr>
            <w:rStyle w:val="Hyperlink"/>
            <w:noProof/>
          </w:rPr>
          <w:t>Near-Earth Objects (NEO)</w:t>
        </w:r>
        <w:r w:rsidR="00A55F5D">
          <w:rPr>
            <w:noProof/>
            <w:webHidden/>
          </w:rPr>
          <w:tab/>
        </w:r>
        <w:r w:rsidR="00A55F5D">
          <w:rPr>
            <w:noProof/>
            <w:webHidden/>
          </w:rPr>
          <w:fldChar w:fldCharType="begin"/>
        </w:r>
        <w:r w:rsidR="00A55F5D">
          <w:rPr>
            <w:noProof/>
            <w:webHidden/>
          </w:rPr>
          <w:instrText xml:space="preserve"> PAGEREF _Toc80082815 \h </w:instrText>
        </w:r>
        <w:r w:rsidR="00A55F5D">
          <w:rPr>
            <w:noProof/>
            <w:webHidden/>
          </w:rPr>
        </w:r>
        <w:r w:rsidR="00A55F5D">
          <w:rPr>
            <w:noProof/>
            <w:webHidden/>
          </w:rPr>
          <w:fldChar w:fldCharType="separate"/>
        </w:r>
        <w:r w:rsidR="00A55F5D">
          <w:rPr>
            <w:noProof/>
            <w:webHidden/>
          </w:rPr>
          <w:t>18</w:t>
        </w:r>
        <w:r w:rsidR="00A55F5D">
          <w:rPr>
            <w:noProof/>
            <w:webHidden/>
          </w:rPr>
          <w:fldChar w:fldCharType="end"/>
        </w:r>
      </w:hyperlink>
    </w:p>
    <w:p w14:paraId="61AA15C8" w14:textId="6D4F2444" w:rsidR="00A55F5D" w:rsidRDefault="009B1CA3">
      <w:pPr>
        <w:pStyle w:val="TOC3"/>
        <w:rPr>
          <w:rFonts w:asciiTheme="minorHAnsi" w:eastAsiaTheme="minorEastAsia" w:hAnsiTheme="minorHAnsi" w:cstheme="minorBidi"/>
          <w:szCs w:val="22"/>
        </w:rPr>
      </w:pPr>
      <w:hyperlink w:anchor="_Toc80082816" w:history="1">
        <w:r w:rsidR="00A55F5D" w:rsidRPr="00F80FF8">
          <w:rPr>
            <w:rStyle w:val="Hyperlink"/>
          </w:rPr>
          <w:t>7.2.1</w:t>
        </w:r>
        <w:r w:rsidR="00A55F5D">
          <w:rPr>
            <w:rFonts w:asciiTheme="minorHAnsi" w:eastAsiaTheme="minorEastAsia" w:hAnsiTheme="minorHAnsi" w:cstheme="minorBidi"/>
            <w:szCs w:val="22"/>
          </w:rPr>
          <w:tab/>
        </w:r>
        <w:r w:rsidR="00A55F5D" w:rsidRPr="00F80FF8">
          <w:rPr>
            <w:rStyle w:val="Hyperlink"/>
          </w:rPr>
          <w:t>Flux</w:t>
        </w:r>
        <w:r w:rsidR="00A55F5D">
          <w:rPr>
            <w:webHidden/>
          </w:rPr>
          <w:tab/>
        </w:r>
        <w:r w:rsidR="00A55F5D">
          <w:rPr>
            <w:webHidden/>
          </w:rPr>
          <w:fldChar w:fldCharType="begin"/>
        </w:r>
        <w:r w:rsidR="00A55F5D">
          <w:rPr>
            <w:webHidden/>
          </w:rPr>
          <w:instrText xml:space="preserve"> PAGEREF _Toc80082816 \h </w:instrText>
        </w:r>
        <w:r w:rsidR="00A55F5D">
          <w:rPr>
            <w:webHidden/>
          </w:rPr>
        </w:r>
        <w:r w:rsidR="00A55F5D">
          <w:rPr>
            <w:webHidden/>
          </w:rPr>
          <w:fldChar w:fldCharType="separate"/>
        </w:r>
        <w:r w:rsidR="00A55F5D">
          <w:rPr>
            <w:webHidden/>
          </w:rPr>
          <w:t>18</w:t>
        </w:r>
        <w:r w:rsidR="00A55F5D">
          <w:rPr>
            <w:webHidden/>
          </w:rPr>
          <w:fldChar w:fldCharType="end"/>
        </w:r>
      </w:hyperlink>
    </w:p>
    <w:p w14:paraId="55127465" w14:textId="65586869" w:rsidR="00A55F5D" w:rsidRDefault="009B1CA3">
      <w:pPr>
        <w:pStyle w:val="TOC3"/>
        <w:rPr>
          <w:rFonts w:asciiTheme="minorHAnsi" w:eastAsiaTheme="minorEastAsia" w:hAnsiTheme="minorHAnsi" w:cstheme="minorBidi"/>
          <w:szCs w:val="22"/>
        </w:rPr>
      </w:pPr>
      <w:hyperlink w:anchor="_Toc80082817" w:history="1">
        <w:r w:rsidR="00A55F5D" w:rsidRPr="00F80FF8">
          <w:rPr>
            <w:rStyle w:val="Hyperlink"/>
          </w:rPr>
          <w:t>7.2.2</w:t>
        </w:r>
        <w:r w:rsidR="00A55F5D">
          <w:rPr>
            <w:rFonts w:asciiTheme="minorHAnsi" w:eastAsiaTheme="minorEastAsia" w:hAnsiTheme="minorHAnsi" w:cstheme="minorBidi"/>
            <w:szCs w:val="22"/>
          </w:rPr>
          <w:tab/>
        </w:r>
        <w:r w:rsidR="00A55F5D" w:rsidRPr="00F80FF8">
          <w:rPr>
            <w:rStyle w:val="Hyperlink"/>
          </w:rPr>
          <w:t>Speed Distribution</w:t>
        </w:r>
        <w:r w:rsidR="00A55F5D">
          <w:rPr>
            <w:webHidden/>
          </w:rPr>
          <w:tab/>
        </w:r>
        <w:r w:rsidR="00A55F5D">
          <w:rPr>
            <w:webHidden/>
          </w:rPr>
          <w:fldChar w:fldCharType="begin"/>
        </w:r>
        <w:r w:rsidR="00A55F5D">
          <w:rPr>
            <w:webHidden/>
          </w:rPr>
          <w:instrText xml:space="preserve"> PAGEREF _Toc80082817 \h </w:instrText>
        </w:r>
        <w:r w:rsidR="00A55F5D">
          <w:rPr>
            <w:webHidden/>
          </w:rPr>
        </w:r>
        <w:r w:rsidR="00A55F5D">
          <w:rPr>
            <w:webHidden/>
          </w:rPr>
          <w:fldChar w:fldCharType="separate"/>
        </w:r>
        <w:r w:rsidR="00A55F5D">
          <w:rPr>
            <w:webHidden/>
          </w:rPr>
          <w:t>19</w:t>
        </w:r>
        <w:r w:rsidR="00A55F5D">
          <w:rPr>
            <w:webHidden/>
          </w:rPr>
          <w:fldChar w:fldCharType="end"/>
        </w:r>
      </w:hyperlink>
    </w:p>
    <w:p w14:paraId="40081F42" w14:textId="2ECF9E4A" w:rsidR="00A55F5D" w:rsidRDefault="009B1CA3">
      <w:pPr>
        <w:pStyle w:val="TOC3"/>
        <w:rPr>
          <w:rFonts w:asciiTheme="minorHAnsi" w:eastAsiaTheme="minorEastAsia" w:hAnsiTheme="minorHAnsi" w:cstheme="minorBidi"/>
          <w:szCs w:val="22"/>
        </w:rPr>
      </w:pPr>
      <w:hyperlink w:anchor="_Toc80082818" w:history="1">
        <w:r w:rsidR="00A55F5D" w:rsidRPr="00F80FF8">
          <w:rPr>
            <w:rStyle w:val="Hyperlink"/>
          </w:rPr>
          <w:t>7.2.3</w:t>
        </w:r>
        <w:r w:rsidR="00A55F5D">
          <w:rPr>
            <w:rFonts w:asciiTheme="minorHAnsi" w:eastAsiaTheme="minorEastAsia" w:hAnsiTheme="minorHAnsi" w:cstheme="minorBidi"/>
            <w:szCs w:val="22"/>
          </w:rPr>
          <w:tab/>
        </w:r>
        <w:r w:rsidR="00A55F5D" w:rsidRPr="00F80FF8">
          <w:rPr>
            <w:rStyle w:val="Hyperlink"/>
          </w:rPr>
          <w:t>Directionality of Larger Objects</w:t>
        </w:r>
        <w:r w:rsidR="00A55F5D">
          <w:rPr>
            <w:webHidden/>
          </w:rPr>
          <w:tab/>
        </w:r>
        <w:r w:rsidR="00A55F5D">
          <w:rPr>
            <w:webHidden/>
          </w:rPr>
          <w:fldChar w:fldCharType="begin"/>
        </w:r>
        <w:r w:rsidR="00A55F5D">
          <w:rPr>
            <w:webHidden/>
          </w:rPr>
          <w:instrText xml:space="preserve"> PAGEREF _Toc80082818 \h </w:instrText>
        </w:r>
        <w:r w:rsidR="00A55F5D">
          <w:rPr>
            <w:webHidden/>
          </w:rPr>
        </w:r>
        <w:r w:rsidR="00A55F5D">
          <w:rPr>
            <w:webHidden/>
          </w:rPr>
          <w:fldChar w:fldCharType="separate"/>
        </w:r>
        <w:r w:rsidR="00A55F5D">
          <w:rPr>
            <w:webHidden/>
          </w:rPr>
          <w:t>19</w:t>
        </w:r>
        <w:r w:rsidR="00A55F5D">
          <w:rPr>
            <w:webHidden/>
          </w:rPr>
          <w:fldChar w:fldCharType="end"/>
        </w:r>
      </w:hyperlink>
    </w:p>
    <w:p w14:paraId="12A3F548" w14:textId="75D16E05" w:rsidR="00A55F5D" w:rsidRDefault="009B1CA3">
      <w:pPr>
        <w:pStyle w:val="TOC1"/>
        <w:rPr>
          <w:rFonts w:asciiTheme="minorHAnsi" w:eastAsiaTheme="minorEastAsia" w:hAnsiTheme="minorHAnsi" w:cstheme="minorBidi"/>
          <w:b w:val="0"/>
          <w:szCs w:val="22"/>
        </w:rPr>
      </w:pPr>
      <w:hyperlink w:anchor="_Toc80082819" w:history="1">
        <w:r w:rsidR="00A55F5D" w:rsidRPr="00F80FF8">
          <w:rPr>
            <w:rStyle w:val="Hyperlink"/>
          </w:rPr>
          <w:t>8.0</w:t>
        </w:r>
        <w:r w:rsidR="00A55F5D">
          <w:rPr>
            <w:rFonts w:asciiTheme="minorHAnsi" w:eastAsiaTheme="minorEastAsia" w:hAnsiTheme="minorHAnsi" w:cstheme="minorBidi"/>
            <w:b w:val="0"/>
            <w:szCs w:val="22"/>
          </w:rPr>
          <w:tab/>
        </w:r>
        <w:r w:rsidR="00A55F5D" w:rsidRPr="00F80FF8">
          <w:rPr>
            <w:rStyle w:val="Hyperlink"/>
          </w:rPr>
          <w:t xml:space="preserve">Section 2 </w:t>
        </w:r>
        <w:r w:rsidR="00A55F5D" w:rsidRPr="00F80FF8">
          <w:rPr>
            <w:rStyle w:val="Hyperlink"/>
          </w:rPr>
          <w:sym w:font="Symbol" w:char="F02D"/>
        </w:r>
        <w:r w:rsidR="00A55F5D" w:rsidRPr="00F80FF8">
          <w:rPr>
            <w:rStyle w:val="Hyperlink"/>
          </w:rPr>
          <w:t xml:space="preserve"> Ejection Process</w:t>
        </w:r>
        <w:r w:rsidR="00A55F5D">
          <w:rPr>
            <w:webHidden/>
          </w:rPr>
          <w:tab/>
        </w:r>
        <w:r w:rsidR="00A55F5D">
          <w:rPr>
            <w:webHidden/>
          </w:rPr>
          <w:fldChar w:fldCharType="begin"/>
        </w:r>
        <w:r w:rsidR="00A55F5D">
          <w:rPr>
            <w:webHidden/>
          </w:rPr>
          <w:instrText xml:space="preserve"> PAGEREF _Toc80082819 \h </w:instrText>
        </w:r>
        <w:r w:rsidR="00A55F5D">
          <w:rPr>
            <w:webHidden/>
          </w:rPr>
        </w:r>
        <w:r w:rsidR="00A55F5D">
          <w:rPr>
            <w:webHidden/>
          </w:rPr>
          <w:fldChar w:fldCharType="separate"/>
        </w:r>
        <w:r w:rsidR="00A55F5D">
          <w:rPr>
            <w:webHidden/>
          </w:rPr>
          <w:t>21</w:t>
        </w:r>
        <w:r w:rsidR="00A55F5D">
          <w:rPr>
            <w:webHidden/>
          </w:rPr>
          <w:fldChar w:fldCharType="end"/>
        </w:r>
      </w:hyperlink>
    </w:p>
    <w:p w14:paraId="37057784" w14:textId="7B12BA10" w:rsidR="00A55F5D" w:rsidRDefault="009B1CA3">
      <w:pPr>
        <w:pStyle w:val="TOC2"/>
        <w:rPr>
          <w:rFonts w:asciiTheme="minorHAnsi" w:eastAsiaTheme="minorEastAsia" w:hAnsiTheme="minorHAnsi" w:cstheme="minorBidi"/>
          <w:noProof/>
          <w:szCs w:val="22"/>
        </w:rPr>
      </w:pPr>
      <w:hyperlink w:anchor="_Toc80082820" w:history="1">
        <w:r w:rsidR="00A55F5D" w:rsidRPr="00F80FF8">
          <w:rPr>
            <w:rStyle w:val="Hyperlink"/>
            <w:noProof/>
          </w:rPr>
          <w:t>8.1</w:t>
        </w:r>
        <w:r w:rsidR="00A55F5D">
          <w:rPr>
            <w:rFonts w:asciiTheme="minorHAnsi" w:eastAsiaTheme="minorEastAsia" w:hAnsiTheme="minorHAnsi" w:cstheme="minorBidi"/>
            <w:noProof/>
            <w:szCs w:val="22"/>
          </w:rPr>
          <w:tab/>
        </w:r>
        <w:r w:rsidR="00A55F5D" w:rsidRPr="00F80FF8">
          <w:rPr>
            <w:rStyle w:val="Hyperlink"/>
            <w:noProof/>
          </w:rPr>
          <w:t>LADEE Comparison</w:t>
        </w:r>
        <w:r w:rsidR="00A55F5D">
          <w:rPr>
            <w:noProof/>
            <w:webHidden/>
          </w:rPr>
          <w:tab/>
        </w:r>
        <w:r w:rsidR="00A55F5D">
          <w:rPr>
            <w:noProof/>
            <w:webHidden/>
          </w:rPr>
          <w:fldChar w:fldCharType="begin"/>
        </w:r>
        <w:r w:rsidR="00A55F5D">
          <w:rPr>
            <w:noProof/>
            <w:webHidden/>
          </w:rPr>
          <w:instrText xml:space="preserve"> PAGEREF _Toc80082820 \h </w:instrText>
        </w:r>
        <w:r w:rsidR="00A55F5D">
          <w:rPr>
            <w:noProof/>
            <w:webHidden/>
          </w:rPr>
        </w:r>
        <w:r w:rsidR="00A55F5D">
          <w:rPr>
            <w:noProof/>
            <w:webHidden/>
          </w:rPr>
          <w:fldChar w:fldCharType="separate"/>
        </w:r>
        <w:r w:rsidR="00A55F5D">
          <w:rPr>
            <w:noProof/>
            <w:webHidden/>
          </w:rPr>
          <w:t>21</w:t>
        </w:r>
        <w:r w:rsidR="00A55F5D">
          <w:rPr>
            <w:noProof/>
            <w:webHidden/>
          </w:rPr>
          <w:fldChar w:fldCharType="end"/>
        </w:r>
      </w:hyperlink>
    </w:p>
    <w:p w14:paraId="67C6CACF" w14:textId="4517F05E" w:rsidR="00A55F5D" w:rsidRDefault="009B1CA3">
      <w:pPr>
        <w:pStyle w:val="TOC3"/>
        <w:rPr>
          <w:rFonts w:asciiTheme="minorHAnsi" w:eastAsiaTheme="minorEastAsia" w:hAnsiTheme="minorHAnsi" w:cstheme="minorBidi"/>
          <w:szCs w:val="22"/>
        </w:rPr>
      </w:pPr>
      <w:hyperlink w:anchor="_Toc80082821" w:history="1">
        <w:r w:rsidR="00A55F5D" w:rsidRPr="00F80FF8">
          <w:rPr>
            <w:rStyle w:val="Hyperlink"/>
          </w:rPr>
          <w:t>8.1.1</w:t>
        </w:r>
        <w:r w:rsidR="00A55F5D">
          <w:rPr>
            <w:rFonts w:asciiTheme="minorHAnsi" w:eastAsiaTheme="minorEastAsia" w:hAnsiTheme="minorHAnsi" w:cstheme="minorBidi"/>
            <w:szCs w:val="22"/>
          </w:rPr>
          <w:tab/>
        </w:r>
        <w:r w:rsidR="00A55F5D" w:rsidRPr="00F80FF8">
          <w:rPr>
            <w:rStyle w:val="Hyperlink"/>
          </w:rPr>
          <w:t>Size Distribution</w:t>
        </w:r>
        <w:r w:rsidR="00A55F5D">
          <w:rPr>
            <w:webHidden/>
          </w:rPr>
          <w:tab/>
        </w:r>
        <w:r w:rsidR="00A55F5D">
          <w:rPr>
            <w:webHidden/>
          </w:rPr>
          <w:fldChar w:fldCharType="begin"/>
        </w:r>
        <w:r w:rsidR="00A55F5D">
          <w:rPr>
            <w:webHidden/>
          </w:rPr>
          <w:instrText xml:space="preserve"> PAGEREF _Toc80082821 \h </w:instrText>
        </w:r>
        <w:r w:rsidR="00A55F5D">
          <w:rPr>
            <w:webHidden/>
          </w:rPr>
        </w:r>
        <w:r w:rsidR="00A55F5D">
          <w:rPr>
            <w:webHidden/>
          </w:rPr>
          <w:fldChar w:fldCharType="separate"/>
        </w:r>
        <w:r w:rsidR="00A55F5D">
          <w:rPr>
            <w:webHidden/>
          </w:rPr>
          <w:t>21</w:t>
        </w:r>
        <w:r w:rsidR="00A55F5D">
          <w:rPr>
            <w:webHidden/>
          </w:rPr>
          <w:fldChar w:fldCharType="end"/>
        </w:r>
      </w:hyperlink>
    </w:p>
    <w:p w14:paraId="505F4875" w14:textId="20508C9B" w:rsidR="00A55F5D" w:rsidRDefault="009B1CA3">
      <w:pPr>
        <w:pStyle w:val="TOC3"/>
        <w:rPr>
          <w:rFonts w:asciiTheme="minorHAnsi" w:eastAsiaTheme="minorEastAsia" w:hAnsiTheme="minorHAnsi" w:cstheme="minorBidi"/>
          <w:szCs w:val="22"/>
        </w:rPr>
      </w:pPr>
      <w:hyperlink w:anchor="_Toc80082822" w:history="1">
        <w:r w:rsidR="00A55F5D" w:rsidRPr="00F80FF8">
          <w:rPr>
            <w:rStyle w:val="Hyperlink"/>
          </w:rPr>
          <w:t>8.1.2</w:t>
        </w:r>
        <w:r w:rsidR="00A55F5D">
          <w:rPr>
            <w:rFonts w:asciiTheme="minorHAnsi" w:eastAsiaTheme="minorEastAsia" w:hAnsiTheme="minorHAnsi" w:cstheme="minorBidi"/>
            <w:szCs w:val="22"/>
          </w:rPr>
          <w:tab/>
        </w:r>
        <w:r w:rsidR="00A55F5D" w:rsidRPr="00F80FF8">
          <w:rPr>
            <w:rStyle w:val="Hyperlink"/>
          </w:rPr>
          <w:t>Ejecta Yield</w:t>
        </w:r>
        <w:r w:rsidR="00A55F5D">
          <w:rPr>
            <w:webHidden/>
          </w:rPr>
          <w:tab/>
        </w:r>
        <w:r w:rsidR="00A55F5D">
          <w:rPr>
            <w:webHidden/>
          </w:rPr>
          <w:fldChar w:fldCharType="begin"/>
        </w:r>
        <w:r w:rsidR="00A55F5D">
          <w:rPr>
            <w:webHidden/>
          </w:rPr>
          <w:instrText xml:space="preserve"> PAGEREF _Toc80082822 \h </w:instrText>
        </w:r>
        <w:r w:rsidR="00A55F5D">
          <w:rPr>
            <w:webHidden/>
          </w:rPr>
        </w:r>
        <w:r w:rsidR="00A55F5D">
          <w:rPr>
            <w:webHidden/>
          </w:rPr>
          <w:fldChar w:fldCharType="separate"/>
        </w:r>
        <w:r w:rsidR="00A55F5D">
          <w:rPr>
            <w:webHidden/>
          </w:rPr>
          <w:t>22</w:t>
        </w:r>
        <w:r w:rsidR="00A55F5D">
          <w:rPr>
            <w:webHidden/>
          </w:rPr>
          <w:fldChar w:fldCharType="end"/>
        </w:r>
      </w:hyperlink>
    </w:p>
    <w:p w14:paraId="726B8180" w14:textId="760D51F9" w:rsidR="00A55F5D" w:rsidRDefault="009B1CA3">
      <w:pPr>
        <w:pStyle w:val="TOC3"/>
        <w:rPr>
          <w:rFonts w:asciiTheme="minorHAnsi" w:eastAsiaTheme="minorEastAsia" w:hAnsiTheme="minorHAnsi" w:cstheme="minorBidi"/>
          <w:szCs w:val="22"/>
        </w:rPr>
      </w:pPr>
      <w:hyperlink w:anchor="_Toc80082823" w:history="1">
        <w:r w:rsidR="00A55F5D" w:rsidRPr="00F80FF8">
          <w:rPr>
            <w:rStyle w:val="Hyperlink"/>
          </w:rPr>
          <w:t>8.1.3</w:t>
        </w:r>
        <w:r w:rsidR="00A55F5D">
          <w:rPr>
            <w:rFonts w:asciiTheme="minorHAnsi" w:eastAsiaTheme="minorEastAsia" w:hAnsiTheme="minorHAnsi" w:cstheme="minorBidi"/>
            <w:szCs w:val="22"/>
          </w:rPr>
          <w:tab/>
        </w:r>
        <w:r w:rsidR="00A55F5D" w:rsidRPr="00F80FF8">
          <w:rPr>
            <w:rStyle w:val="Hyperlink"/>
          </w:rPr>
          <w:t>Angular Distribution</w:t>
        </w:r>
        <w:r w:rsidR="00A55F5D">
          <w:rPr>
            <w:webHidden/>
          </w:rPr>
          <w:tab/>
        </w:r>
        <w:r w:rsidR="00A55F5D">
          <w:rPr>
            <w:webHidden/>
          </w:rPr>
          <w:fldChar w:fldCharType="begin"/>
        </w:r>
        <w:r w:rsidR="00A55F5D">
          <w:rPr>
            <w:webHidden/>
          </w:rPr>
          <w:instrText xml:space="preserve"> PAGEREF _Toc80082823 \h </w:instrText>
        </w:r>
        <w:r w:rsidR="00A55F5D">
          <w:rPr>
            <w:webHidden/>
          </w:rPr>
        </w:r>
        <w:r w:rsidR="00A55F5D">
          <w:rPr>
            <w:webHidden/>
          </w:rPr>
          <w:fldChar w:fldCharType="separate"/>
        </w:r>
        <w:r w:rsidR="00A55F5D">
          <w:rPr>
            <w:webHidden/>
          </w:rPr>
          <w:t>23</w:t>
        </w:r>
        <w:r w:rsidR="00A55F5D">
          <w:rPr>
            <w:webHidden/>
          </w:rPr>
          <w:fldChar w:fldCharType="end"/>
        </w:r>
      </w:hyperlink>
    </w:p>
    <w:p w14:paraId="2153F2E7" w14:textId="5D2E0368" w:rsidR="00A55F5D" w:rsidRDefault="009B1CA3">
      <w:pPr>
        <w:pStyle w:val="TOC3"/>
        <w:rPr>
          <w:rFonts w:asciiTheme="minorHAnsi" w:eastAsiaTheme="minorEastAsia" w:hAnsiTheme="minorHAnsi" w:cstheme="minorBidi"/>
          <w:szCs w:val="22"/>
        </w:rPr>
      </w:pPr>
      <w:hyperlink w:anchor="_Toc80082824" w:history="1">
        <w:r w:rsidR="00A55F5D" w:rsidRPr="00F80FF8">
          <w:rPr>
            <w:rStyle w:val="Hyperlink"/>
          </w:rPr>
          <w:t>8.1.4</w:t>
        </w:r>
        <w:r w:rsidR="00A55F5D">
          <w:rPr>
            <w:rFonts w:asciiTheme="minorHAnsi" w:eastAsiaTheme="minorEastAsia" w:hAnsiTheme="minorHAnsi" w:cstheme="minorBidi"/>
            <w:szCs w:val="22"/>
          </w:rPr>
          <w:tab/>
        </w:r>
        <w:r w:rsidR="00A55F5D" w:rsidRPr="00F80FF8">
          <w:rPr>
            <w:rStyle w:val="Hyperlink"/>
          </w:rPr>
          <w:t>Velocity Distribution</w:t>
        </w:r>
        <w:r w:rsidR="00A55F5D">
          <w:rPr>
            <w:webHidden/>
          </w:rPr>
          <w:tab/>
        </w:r>
        <w:r w:rsidR="00A55F5D">
          <w:rPr>
            <w:webHidden/>
          </w:rPr>
          <w:fldChar w:fldCharType="begin"/>
        </w:r>
        <w:r w:rsidR="00A55F5D">
          <w:rPr>
            <w:webHidden/>
          </w:rPr>
          <w:instrText xml:space="preserve"> PAGEREF _Toc80082824 \h </w:instrText>
        </w:r>
        <w:r w:rsidR="00A55F5D">
          <w:rPr>
            <w:webHidden/>
          </w:rPr>
        </w:r>
        <w:r w:rsidR="00A55F5D">
          <w:rPr>
            <w:webHidden/>
          </w:rPr>
          <w:fldChar w:fldCharType="separate"/>
        </w:r>
        <w:r w:rsidR="00A55F5D">
          <w:rPr>
            <w:webHidden/>
          </w:rPr>
          <w:t>23</w:t>
        </w:r>
        <w:r w:rsidR="00A55F5D">
          <w:rPr>
            <w:webHidden/>
          </w:rPr>
          <w:fldChar w:fldCharType="end"/>
        </w:r>
      </w:hyperlink>
    </w:p>
    <w:p w14:paraId="2C9A54DF" w14:textId="7CD13B78" w:rsidR="00A55F5D" w:rsidRDefault="009B1CA3">
      <w:pPr>
        <w:pStyle w:val="TOC3"/>
        <w:rPr>
          <w:rFonts w:asciiTheme="minorHAnsi" w:eastAsiaTheme="minorEastAsia" w:hAnsiTheme="minorHAnsi" w:cstheme="minorBidi"/>
          <w:szCs w:val="22"/>
        </w:rPr>
      </w:pPr>
      <w:hyperlink w:anchor="_Toc80082825" w:history="1">
        <w:r w:rsidR="00A55F5D" w:rsidRPr="00F80FF8">
          <w:rPr>
            <w:rStyle w:val="Hyperlink"/>
          </w:rPr>
          <w:t>8.1.5</w:t>
        </w:r>
        <w:r w:rsidR="00A55F5D">
          <w:rPr>
            <w:rFonts w:asciiTheme="minorHAnsi" w:eastAsiaTheme="minorEastAsia" w:hAnsiTheme="minorHAnsi" w:cstheme="minorBidi"/>
            <w:szCs w:val="22"/>
          </w:rPr>
          <w:tab/>
        </w:r>
        <w:r w:rsidR="00A55F5D" w:rsidRPr="00F80FF8">
          <w:rPr>
            <w:rStyle w:val="Hyperlink"/>
          </w:rPr>
          <w:t>Ejected Mass</w:t>
        </w:r>
        <w:r w:rsidR="00A55F5D">
          <w:rPr>
            <w:webHidden/>
          </w:rPr>
          <w:tab/>
        </w:r>
        <w:r w:rsidR="00A55F5D">
          <w:rPr>
            <w:webHidden/>
          </w:rPr>
          <w:fldChar w:fldCharType="begin"/>
        </w:r>
        <w:r w:rsidR="00A55F5D">
          <w:rPr>
            <w:webHidden/>
          </w:rPr>
          <w:instrText xml:space="preserve"> PAGEREF _Toc80082825 \h </w:instrText>
        </w:r>
        <w:r w:rsidR="00A55F5D">
          <w:rPr>
            <w:webHidden/>
          </w:rPr>
        </w:r>
        <w:r w:rsidR="00A55F5D">
          <w:rPr>
            <w:webHidden/>
          </w:rPr>
          <w:fldChar w:fldCharType="separate"/>
        </w:r>
        <w:r w:rsidR="00A55F5D">
          <w:rPr>
            <w:webHidden/>
          </w:rPr>
          <w:t>25</w:t>
        </w:r>
        <w:r w:rsidR="00A55F5D">
          <w:rPr>
            <w:webHidden/>
          </w:rPr>
          <w:fldChar w:fldCharType="end"/>
        </w:r>
      </w:hyperlink>
    </w:p>
    <w:p w14:paraId="37B6B765" w14:textId="6EE2B9B6" w:rsidR="00A55F5D" w:rsidRDefault="009B1CA3">
      <w:pPr>
        <w:pStyle w:val="TOC2"/>
        <w:rPr>
          <w:rFonts w:asciiTheme="minorHAnsi" w:eastAsiaTheme="minorEastAsia" w:hAnsiTheme="minorHAnsi" w:cstheme="minorBidi"/>
          <w:noProof/>
          <w:szCs w:val="22"/>
        </w:rPr>
      </w:pPr>
      <w:hyperlink w:anchor="_Toc80082826" w:history="1">
        <w:r w:rsidR="00A55F5D" w:rsidRPr="00F80FF8">
          <w:rPr>
            <w:rStyle w:val="Hyperlink"/>
            <w:noProof/>
          </w:rPr>
          <w:t>8.2</w:t>
        </w:r>
        <w:r w:rsidR="00A55F5D">
          <w:rPr>
            <w:rFonts w:asciiTheme="minorHAnsi" w:eastAsiaTheme="minorEastAsia" w:hAnsiTheme="minorHAnsi" w:cstheme="minorBidi"/>
            <w:noProof/>
            <w:szCs w:val="22"/>
          </w:rPr>
          <w:tab/>
        </w:r>
        <w:r w:rsidR="00A55F5D" w:rsidRPr="00F80FF8">
          <w:rPr>
            <w:rStyle w:val="Hyperlink"/>
            <w:noProof/>
          </w:rPr>
          <w:t>LROC Comparison</w:t>
        </w:r>
        <w:r w:rsidR="00A55F5D">
          <w:rPr>
            <w:noProof/>
            <w:webHidden/>
          </w:rPr>
          <w:tab/>
        </w:r>
        <w:r w:rsidR="00A55F5D">
          <w:rPr>
            <w:noProof/>
            <w:webHidden/>
          </w:rPr>
          <w:fldChar w:fldCharType="begin"/>
        </w:r>
        <w:r w:rsidR="00A55F5D">
          <w:rPr>
            <w:noProof/>
            <w:webHidden/>
          </w:rPr>
          <w:instrText xml:space="preserve"> PAGEREF _Toc80082826 \h </w:instrText>
        </w:r>
        <w:r w:rsidR="00A55F5D">
          <w:rPr>
            <w:noProof/>
            <w:webHidden/>
          </w:rPr>
        </w:r>
        <w:r w:rsidR="00A55F5D">
          <w:rPr>
            <w:noProof/>
            <w:webHidden/>
          </w:rPr>
          <w:fldChar w:fldCharType="separate"/>
        </w:r>
        <w:r w:rsidR="00A55F5D">
          <w:rPr>
            <w:noProof/>
            <w:webHidden/>
          </w:rPr>
          <w:t>26</w:t>
        </w:r>
        <w:r w:rsidR="00A55F5D">
          <w:rPr>
            <w:noProof/>
            <w:webHidden/>
          </w:rPr>
          <w:fldChar w:fldCharType="end"/>
        </w:r>
      </w:hyperlink>
    </w:p>
    <w:p w14:paraId="77A662FF" w14:textId="2539850C" w:rsidR="00A55F5D" w:rsidRDefault="009B1CA3">
      <w:pPr>
        <w:pStyle w:val="TOC1"/>
        <w:rPr>
          <w:rFonts w:asciiTheme="minorHAnsi" w:eastAsiaTheme="minorEastAsia" w:hAnsiTheme="minorHAnsi" w:cstheme="minorBidi"/>
          <w:b w:val="0"/>
          <w:szCs w:val="22"/>
        </w:rPr>
      </w:pPr>
      <w:hyperlink w:anchor="_Toc80082827" w:history="1">
        <w:r w:rsidR="00A55F5D" w:rsidRPr="00F80FF8">
          <w:rPr>
            <w:rStyle w:val="Hyperlink"/>
          </w:rPr>
          <w:t>9.0</w:t>
        </w:r>
        <w:r w:rsidR="00A55F5D">
          <w:rPr>
            <w:rFonts w:asciiTheme="minorHAnsi" w:eastAsiaTheme="minorEastAsia" w:hAnsiTheme="minorHAnsi" w:cstheme="minorBidi"/>
            <w:b w:val="0"/>
            <w:szCs w:val="22"/>
          </w:rPr>
          <w:tab/>
        </w:r>
        <w:r w:rsidR="00A55F5D" w:rsidRPr="00F80FF8">
          <w:rPr>
            <w:rStyle w:val="Hyperlink"/>
          </w:rPr>
          <w:t>Section 3 – Propagation of the Ejecta to the Asset</w:t>
        </w:r>
        <w:r w:rsidR="00A55F5D">
          <w:rPr>
            <w:webHidden/>
          </w:rPr>
          <w:tab/>
        </w:r>
        <w:r w:rsidR="00A55F5D">
          <w:rPr>
            <w:webHidden/>
          </w:rPr>
          <w:fldChar w:fldCharType="begin"/>
        </w:r>
        <w:r w:rsidR="00A55F5D">
          <w:rPr>
            <w:webHidden/>
          </w:rPr>
          <w:instrText xml:space="preserve"> PAGEREF _Toc80082827 \h </w:instrText>
        </w:r>
        <w:r w:rsidR="00A55F5D">
          <w:rPr>
            <w:webHidden/>
          </w:rPr>
        </w:r>
        <w:r w:rsidR="00A55F5D">
          <w:rPr>
            <w:webHidden/>
          </w:rPr>
          <w:fldChar w:fldCharType="separate"/>
        </w:r>
        <w:r w:rsidR="00A55F5D">
          <w:rPr>
            <w:webHidden/>
          </w:rPr>
          <w:t>31</w:t>
        </w:r>
        <w:r w:rsidR="00A55F5D">
          <w:rPr>
            <w:webHidden/>
          </w:rPr>
          <w:fldChar w:fldCharType="end"/>
        </w:r>
      </w:hyperlink>
    </w:p>
    <w:p w14:paraId="4530D183" w14:textId="04D819C0" w:rsidR="00A55F5D" w:rsidRDefault="009B1CA3">
      <w:pPr>
        <w:pStyle w:val="TOC2"/>
        <w:rPr>
          <w:rFonts w:asciiTheme="minorHAnsi" w:eastAsiaTheme="minorEastAsia" w:hAnsiTheme="minorHAnsi" w:cstheme="minorBidi"/>
          <w:noProof/>
          <w:szCs w:val="22"/>
        </w:rPr>
      </w:pPr>
      <w:hyperlink w:anchor="_Toc80082828" w:history="1">
        <w:r w:rsidR="00A55F5D" w:rsidRPr="00F80FF8">
          <w:rPr>
            <w:rStyle w:val="Hyperlink"/>
            <w:noProof/>
          </w:rPr>
          <w:t>9.1</w:t>
        </w:r>
        <w:r w:rsidR="00A55F5D">
          <w:rPr>
            <w:rFonts w:asciiTheme="minorHAnsi" w:eastAsiaTheme="minorEastAsia" w:hAnsiTheme="minorHAnsi" w:cstheme="minorBidi"/>
            <w:noProof/>
            <w:szCs w:val="22"/>
          </w:rPr>
          <w:tab/>
        </w:r>
        <w:r w:rsidR="00A55F5D" w:rsidRPr="00F80FF8">
          <w:rPr>
            <w:rStyle w:val="Hyperlink"/>
            <w:noProof/>
          </w:rPr>
          <w:t>Monte Carlo Approach</w:t>
        </w:r>
        <w:r w:rsidR="00A55F5D">
          <w:rPr>
            <w:noProof/>
            <w:webHidden/>
          </w:rPr>
          <w:tab/>
        </w:r>
        <w:r w:rsidR="00A55F5D">
          <w:rPr>
            <w:noProof/>
            <w:webHidden/>
          </w:rPr>
          <w:fldChar w:fldCharType="begin"/>
        </w:r>
        <w:r w:rsidR="00A55F5D">
          <w:rPr>
            <w:noProof/>
            <w:webHidden/>
          </w:rPr>
          <w:instrText xml:space="preserve"> PAGEREF _Toc80082828 \h </w:instrText>
        </w:r>
        <w:r w:rsidR="00A55F5D">
          <w:rPr>
            <w:noProof/>
            <w:webHidden/>
          </w:rPr>
        </w:r>
        <w:r w:rsidR="00A55F5D">
          <w:rPr>
            <w:noProof/>
            <w:webHidden/>
          </w:rPr>
          <w:fldChar w:fldCharType="separate"/>
        </w:r>
        <w:r w:rsidR="00A55F5D">
          <w:rPr>
            <w:noProof/>
            <w:webHidden/>
          </w:rPr>
          <w:t>31</w:t>
        </w:r>
        <w:r w:rsidR="00A55F5D">
          <w:rPr>
            <w:noProof/>
            <w:webHidden/>
          </w:rPr>
          <w:fldChar w:fldCharType="end"/>
        </w:r>
      </w:hyperlink>
    </w:p>
    <w:p w14:paraId="7CE2789C" w14:textId="306A4BA7" w:rsidR="00A55F5D" w:rsidRDefault="009B1CA3">
      <w:pPr>
        <w:pStyle w:val="TOC2"/>
        <w:rPr>
          <w:rFonts w:asciiTheme="minorHAnsi" w:eastAsiaTheme="minorEastAsia" w:hAnsiTheme="minorHAnsi" w:cstheme="minorBidi"/>
          <w:noProof/>
          <w:szCs w:val="22"/>
        </w:rPr>
      </w:pPr>
      <w:hyperlink w:anchor="_Toc80082829" w:history="1">
        <w:r w:rsidR="00A55F5D" w:rsidRPr="00F80FF8">
          <w:rPr>
            <w:rStyle w:val="Hyperlink"/>
            <w:noProof/>
          </w:rPr>
          <w:t>9.2</w:t>
        </w:r>
        <w:r w:rsidR="00A55F5D">
          <w:rPr>
            <w:rFonts w:asciiTheme="minorHAnsi" w:eastAsiaTheme="minorEastAsia" w:hAnsiTheme="minorHAnsi" w:cstheme="minorBidi"/>
            <w:noProof/>
            <w:szCs w:val="22"/>
          </w:rPr>
          <w:tab/>
        </w:r>
        <w:r w:rsidR="00A55F5D" w:rsidRPr="00F80FF8">
          <w:rPr>
            <w:rStyle w:val="Hyperlink"/>
            <w:noProof/>
          </w:rPr>
          <w:t>Stochastic Behavior of Primaries</w:t>
        </w:r>
        <w:r w:rsidR="00A55F5D">
          <w:rPr>
            <w:noProof/>
            <w:webHidden/>
          </w:rPr>
          <w:tab/>
        </w:r>
        <w:r w:rsidR="00A55F5D">
          <w:rPr>
            <w:noProof/>
            <w:webHidden/>
          </w:rPr>
          <w:fldChar w:fldCharType="begin"/>
        </w:r>
        <w:r w:rsidR="00A55F5D">
          <w:rPr>
            <w:noProof/>
            <w:webHidden/>
          </w:rPr>
          <w:instrText xml:space="preserve"> PAGEREF _Toc80082829 \h </w:instrText>
        </w:r>
        <w:r w:rsidR="00A55F5D">
          <w:rPr>
            <w:noProof/>
            <w:webHidden/>
          </w:rPr>
        </w:r>
        <w:r w:rsidR="00A55F5D">
          <w:rPr>
            <w:noProof/>
            <w:webHidden/>
          </w:rPr>
          <w:fldChar w:fldCharType="separate"/>
        </w:r>
        <w:r w:rsidR="00A55F5D">
          <w:rPr>
            <w:noProof/>
            <w:webHidden/>
          </w:rPr>
          <w:t>37</w:t>
        </w:r>
        <w:r w:rsidR="00A55F5D">
          <w:rPr>
            <w:noProof/>
            <w:webHidden/>
          </w:rPr>
          <w:fldChar w:fldCharType="end"/>
        </w:r>
      </w:hyperlink>
    </w:p>
    <w:p w14:paraId="1739F9B4" w14:textId="1B0F3562" w:rsidR="00A55F5D" w:rsidRDefault="009B1CA3">
      <w:pPr>
        <w:pStyle w:val="TOC1"/>
        <w:rPr>
          <w:rFonts w:asciiTheme="minorHAnsi" w:eastAsiaTheme="minorEastAsia" w:hAnsiTheme="minorHAnsi" w:cstheme="minorBidi"/>
          <w:b w:val="0"/>
          <w:szCs w:val="22"/>
        </w:rPr>
      </w:pPr>
      <w:hyperlink w:anchor="_Toc80082830" w:history="1">
        <w:r w:rsidR="00A55F5D" w:rsidRPr="00F80FF8">
          <w:rPr>
            <w:rStyle w:val="Hyperlink"/>
          </w:rPr>
          <w:t>10.0</w:t>
        </w:r>
        <w:r w:rsidR="00A55F5D">
          <w:rPr>
            <w:rFonts w:asciiTheme="minorHAnsi" w:eastAsiaTheme="minorEastAsia" w:hAnsiTheme="minorHAnsi" w:cstheme="minorBidi"/>
            <w:b w:val="0"/>
            <w:szCs w:val="22"/>
          </w:rPr>
          <w:tab/>
        </w:r>
        <w:r w:rsidR="00A55F5D" w:rsidRPr="00F80FF8">
          <w:rPr>
            <w:rStyle w:val="Hyperlink"/>
          </w:rPr>
          <w:t>Risk Model Sensitivity</w:t>
        </w:r>
        <w:r w:rsidR="00A55F5D">
          <w:rPr>
            <w:webHidden/>
          </w:rPr>
          <w:tab/>
        </w:r>
        <w:r w:rsidR="00A55F5D">
          <w:rPr>
            <w:webHidden/>
          </w:rPr>
          <w:fldChar w:fldCharType="begin"/>
        </w:r>
        <w:r w:rsidR="00A55F5D">
          <w:rPr>
            <w:webHidden/>
          </w:rPr>
          <w:instrText xml:space="preserve"> PAGEREF _Toc80082830 \h </w:instrText>
        </w:r>
        <w:r w:rsidR="00A55F5D">
          <w:rPr>
            <w:webHidden/>
          </w:rPr>
        </w:r>
        <w:r w:rsidR="00A55F5D">
          <w:rPr>
            <w:webHidden/>
          </w:rPr>
          <w:fldChar w:fldCharType="separate"/>
        </w:r>
        <w:r w:rsidR="00A55F5D">
          <w:rPr>
            <w:webHidden/>
          </w:rPr>
          <w:t>40</w:t>
        </w:r>
        <w:r w:rsidR="00A55F5D">
          <w:rPr>
            <w:webHidden/>
          </w:rPr>
          <w:fldChar w:fldCharType="end"/>
        </w:r>
      </w:hyperlink>
    </w:p>
    <w:p w14:paraId="262D19C7" w14:textId="647F09BB" w:rsidR="00A55F5D" w:rsidRDefault="009B1CA3">
      <w:pPr>
        <w:pStyle w:val="TOC2"/>
        <w:rPr>
          <w:rFonts w:asciiTheme="minorHAnsi" w:eastAsiaTheme="minorEastAsia" w:hAnsiTheme="minorHAnsi" w:cstheme="minorBidi"/>
          <w:noProof/>
          <w:szCs w:val="22"/>
        </w:rPr>
      </w:pPr>
      <w:hyperlink w:anchor="_Toc80082831" w:history="1">
        <w:r w:rsidR="00A55F5D" w:rsidRPr="00F80FF8">
          <w:rPr>
            <w:rStyle w:val="Hyperlink"/>
            <w:noProof/>
          </w:rPr>
          <w:t>10.1</w:t>
        </w:r>
        <w:r w:rsidR="00A55F5D">
          <w:rPr>
            <w:rFonts w:asciiTheme="minorHAnsi" w:eastAsiaTheme="minorEastAsia" w:hAnsiTheme="minorHAnsi" w:cstheme="minorBidi"/>
            <w:noProof/>
            <w:szCs w:val="22"/>
          </w:rPr>
          <w:tab/>
        </w:r>
        <w:r w:rsidR="00A55F5D" w:rsidRPr="00F80FF8">
          <w:rPr>
            <w:rStyle w:val="Hyperlink"/>
            <w:noProof/>
          </w:rPr>
          <w:t>Variability in Time and Space</w:t>
        </w:r>
        <w:r w:rsidR="00A55F5D">
          <w:rPr>
            <w:noProof/>
            <w:webHidden/>
          </w:rPr>
          <w:tab/>
        </w:r>
        <w:r w:rsidR="00A55F5D">
          <w:rPr>
            <w:noProof/>
            <w:webHidden/>
          </w:rPr>
          <w:fldChar w:fldCharType="begin"/>
        </w:r>
        <w:r w:rsidR="00A55F5D">
          <w:rPr>
            <w:noProof/>
            <w:webHidden/>
          </w:rPr>
          <w:instrText xml:space="preserve"> PAGEREF _Toc80082831 \h </w:instrText>
        </w:r>
        <w:r w:rsidR="00A55F5D">
          <w:rPr>
            <w:noProof/>
            <w:webHidden/>
          </w:rPr>
        </w:r>
        <w:r w:rsidR="00A55F5D">
          <w:rPr>
            <w:noProof/>
            <w:webHidden/>
          </w:rPr>
          <w:fldChar w:fldCharType="separate"/>
        </w:r>
        <w:r w:rsidR="00A55F5D">
          <w:rPr>
            <w:noProof/>
            <w:webHidden/>
          </w:rPr>
          <w:t>40</w:t>
        </w:r>
        <w:r w:rsidR="00A55F5D">
          <w:rPr>
            <w:noProof/>
            <w:webHidden/>
          </w:rPr>
          <w:fldChar w:fldCharType="end"/>
        </w:r>
      </w:hyperlink>
    </w:p>
    <w:p w14:paraId="2B42A14A" w14:textId="5B1017F2" w:rsidR="00A55F5D" w:rsidRDefault="009B1CA3">
      <w:pPr>
        <w:pStyle w:val="TOC2"/>
        <w:rPr>
          <w:rFonts w:asciiTheme="minorHAnsi" w:eastAsiaTheme="minorEastAsia" w:hAnsiTheme="minorHAnsi" w:cstheme="minorBidi"/>
          <w:noProof/>
          <w:szCs w:val="22"/>
        </w:rPr>
      </w:pPr>
      <w:hyperlink w:anchor="_Toc80082832" w:history="1">
        <w:r w:rsidR="00A55F5D" w:rsidRPr="00F80FF8">
          <w:rPr>
            <w:rStyle w:val="Hyperlink"/>
            <w:noProof/>
          </w:rPr>
          <w:t>10.2</w:t>
        </w:r>
        <w:r w:rsidR="00A55F5D">
          <w:rPr>
            <w:rFonts w:asciiTheme="minorHAnsi" w:eastAsiaTheme="minorEastAsia" w:hAnsiTheme="minorHAnsi" w:cstheme="minorBidi"/>
            <w:noProof/>
            <w:szCs w:val="22"/>
          </w:rPr>
          <w:tab/>
        </w:r>
        <w:r w:rsidR="00A55F5D" w:rsidRPr="00F80FF8">
          <w:rPr>
            <w:rStyle w:val="Hyperlink"/>
            <w:noProof/>
          </w:rPr>
          <w:t>Relative Contribution of Large Versus Small Impactors</w:t>
        </w:r>
        <w:r w:rsidR="00A55F5D">
          <w:rPr>
            <w:noProof/>
            <w:webHidden/>
          </w:rPr>
          <w:tab/>
        </w:r>
        <w:r w:rsidR="00A55F5D">
          <w:rPr>
            <w:noProof/>
            <w:webHidden/>
          </w:rPr>
          <w:fldChar w:fldCharType="begin"/>
        </w:r>
        <w:r w:rsidR="00A55F5D">
          <w:rPr>
            <w:noProof/>
            <w:webHidden/>
          </w:rPr>
          <w:instrText xml:space="preserve"> PAGEREF _Toc80082832 \h </w:instrText>
        </w:r>
        <w:r w:rsidR="00A55F5D">
          <w:rPr>
            <w:noProof/>
            <w:webHidden/>
          </w:rPr>
        </w:r>
        <w:r w:rsidR="00A55F5D">
          <w:rPr>
            <w:noProof/>
            <w:webHidden/>
          </w:rPr>
          <w:fldChar w:fldCharType="separate"/>
        </w:r>
        <w:r w:rsidR="00A55F5D">
          <w:rPr>
            <w:noProof/>
            <w:webHidden/>
          </w:rPr>
          <w:t>41</w:t>
        </w:r>
        <w:r w:rsidR="00A55F5D">
          <w:rPr>
            <w:noProof/>
            <w:webHidden/>
          </w:rPr>
          <w:fldChar w:fldCharType="end"/>
        </w:r>
      </w:hyperlink>
    </w:p>
    <w:p w14:paraId="36325DFD" w14:textId="650C1DD4" w:rsidR="00A55F5D" w:rsidRDefault="009B1CA3">
      <w:pPr>
        <w:pStyle w:val="TOC2"/>
        <w:rPr>
          <w:rFonts w:asciiTheme="minorHAnsi" w:eastAsiaTheme="minorEastAsia" w:hAnsiTheme="minorHAnsi" w:cstheme="minorBidi"/>
          <w:noProof/>
          <w:szCs w:val="22"/>
        </w:rPr>
      </w:pPr>
      <w:hyperlink w:anchor="_Toc80082833" w:history="1">
        <w:r w:rsidR="00A55F5D" w:rsidRPr="00F80FF8">
          <w:rPr>
            <w:rStyle w:val="Hyperlink"/>
            <w:noProof/>
          </w:rPr>
          <w:t>10.3</w:t>
        </w:r>
        <w:r w:rsidR="00A55F5D">
          <w:rPr>
            <w:rFonts w:asciiTheme="minorHAnsi" w:eastAsiaTheme="minorEastAsia" w:hAnsiTheme="minorHAnsi" w:cstheme="minorBidi"/>
            <w:noProof/>
            <w:szCs w:val="22"/>
          </w:rPr>
          <w:tab/>
        </w:r>
        <w:r w:rsidR="00A55F5D" w:rsidRPr="00F80FF8">
          <w:rPr>
            <w:rStyle w:val="Hyperlink"/>
            <w:noProof/>
          </w:rPr>
          <w:t>Sporadic Versus Shower Meteoroid Contribution to the Ejecta Flux</w:t>
        </w:r>
        <w:r w:rsidR="00A55F5D">
          <w:rPr>
            <w:noProof/>
            <w:webHidden/>
          </w:rPr>
          <w:tab/>
        </w:r>
        <w:r w:rsidR="00A55F5D">
          <w:rPr>
            <w:noProof/>
            <w:webHidden/>
          </w:rPr>
          <w:fldChar w:fldCharType="begin"/>
        </w:r>
        <w:r w:rsidR="00A55F5D">
          <w:rPr>
            <w:noProof/>
            <w:webHidden/>
          </w:rPr>
          <w:instrText xml:space="preserve"> PAGEREF _Toc80082833 \h </w:instrText>
        </w:r>
        <w:r w:rsidR="00A55F5D">
          <w:rPr>
            <w:noProof/>
            <w:webHidden/>
          </w:rPr>
        </w:r>
        <w:r w:rsidR="00A55F5D">
          <w:rPr>
            <w:noProof/>
            <w:webHidden/>
          </w:rPr>
          <w:fldChar w:fldCharType="separate"/>
        </w:r>
        <w:r w:rsidR="00A55F5D">
          <w:rPr>
            <w:noProof/>
            <w:webHidden/>
          </w:rPr>
          <w:t>45</w:t>
        </w:r>
        <w:r w:rsidR="00A55F5D">
          <w:rPr>
            <w:noProof/>
            <w:webHidden/>
          </w:rPr>
          <w:fldChar w:fldCharType="end"/>
        </w:r>
      </w:hyperlink>
    </w:p>
    <w:p w14:paraId="454C7F0A" w14:textId="13B03C84" w:rsidR="00A55F5D" w:rsidRDefault="009B1CA3">
      <w:pPr>
        <w:pStyle w:val="TOC2"/>
        <w:rPr>
          <w:rFonts w:asciiTheme="minorHAnsi" w:eastAsiaTheme="minorEastAsia" w:hAnsiTheme="minorHAnsi" w:cstheme="minorBidi"/>
          <w:noProof/>
          <w:szCs w:val="22"/>
        </w:rPr>
      </w:pPr>
      <w:hyperlink w:anchor="_Toc80082834" w:history="1">
        <w:r w:rsidR="00A55F5D" w:rsidRPr="00F80FF8">
          <w:rPr>
            <w:rStyle w:val="Hyperlink"/>
            <w:noProof/>
          </w:rPr>
          <w:t>10.4</w:t>
        </w:r>
        <w:r w:rsidR="00A55F5D">
          <w:rPr>
            <w:rFonts w:asciiTheme="minorHAnsi" w:eastAsiaTheme="minorEastAsia" w:hAnsiTheme="minorHAnsi" w:cstheme="minorBidi"/>
            <w:noProof/>
            <w:szCs w:val="22"/>
          </w:rPr>
          <w:tab/>
        </w:r>
        <w:r w:rsidR="00A55F5D" w:rsidRPr="00F80FF8">
          <w:rPr>
            <w:rStyle w:val="Hyperlink"/>
            <w:noProof/>
          </w:rPr>
          <w:t>Effect of Depth of Excavation on Soil Size Distribution Ejected from Crater</w:t>
        </w:r>
        <w:r w:rsidR="00A55F5D">
          <w:rPr>
            <w:noProof/>
            <w:webHidden/>
          </w:rPr>
          <w:tab/>
        </w:r>
        <w:r w:rsidR="00A55F5D">
          <w:rPr>
            <w:noProof/>
            <w:webHidden/>
          </w:rPr>
          <w:fldChar w:fldCharType="begin"/>
        </w:r>
        <w:r w:rsidR="00A55F5D">
          <w:rPr>
            <w:noProof/>
            <w:webHidden/>
          </w:rPr>
          <w:instrText xml:space="preserve"> PAGEREF _Toc80082834 \h </w:instrText>
        </w:r>
        <w:r w:rsidR="00A55F5D">
          <w:rPr>
            <w:noProof/>
            <w:webHidden/>
          </w:rPr>
        </w:r>
        <w:r w:rsidR="00A55F5D">
          <w:rPr>
            <w:noProof/>
            <w:webHidden/>
          </w:rPr>
          <w:fldChar w:fldCharType="separate"/>
        </w:r>
        <w:r w:rsidR="00A55F5D">
          <w:rPr>
            <w:noProof/>
            <w:webHidden/>
          </w:rPr>
          <w:t>46</w:t>
        </w:r>
        <w:r w:rsidR="00A55F5D">
          <w:rPr>
            <w:noProof/>
            <w:webHidden/>
          </w:rPr>
          <w:fldChar w:fldCharType="end"/>
        </w:r>
      </w:hyperlink>
    </w:p>
    <w:p w14:paraId="22B26B17" w14:textId="3D84684E" w:rsidR="00A55F5D" w:rsidRDefault="009B1CA3">
      <w:pPr>
        <w:pStyle w:val="TOC3"/>
        <w:rPr>
          <w:rFonts w:asciiTheme="minorHAnsi" w:eastAsiaTheme="minorEastAsia" w:hAnsiTheme="minorHAnsi" w:cstheme="minorBidi"/>
          <w:szCs w:val="22"/>
        </w:rPr>
      </w:pPr>
      <w:hyperlink w:anchor="_Toc80082835" w:history="1">
        <w:r w:rsidR="00A55F5D" w:rsidRPr="00F80FF8">
          <w:rPr>
            <w:rStyle w:val="Hyperlink"/>
          </w:rPr>
          <w:t>10.4.1</w:t>
        </w:r>
        <w:r w:rsidR="00A55F5D">
          <w:rPr>
            <w:rFonts w:asciiTheme="minorHAnsi" w:eastAsiaTheme="minorEastAsia" w:hAnsiTheme="minorHAnsi" w:cstheme="minorBidi"/>
            <w:szCs w:val="22"/>
          </w:rPr>
          <w:tab/>
        </w:r>
        <w:r w:rsidR="00A55F5D" w:rsidRPr="00F80FF8">
          <w:rPr>
            <w:rStyle w:val="Hyperlink"/>
          </w:rPr>
          <w:t>Lunar Regolith Size Distribution</w:t>
        </w:r>
        <w:r w:rsidR="00A55F5D">
          <w:rPr>
            <w:webHidden/>
          </w:rPr>
          <w:tab/>
        </w:r>
        <w:r w:rsidR="00A55F5D">
          <w:rPr>
            <w:webHidden/>
          </w:rPr>
          <w:fldChar w:fldCharType="begin"/>
        </w:r>
        <w:r w:rsidR="00A55F5D">
          <w:rPr>
            <w:webHidden/>
          </w:rPr>
          <w:instrText xml:space="preserve"> PAGEREF _Toc80082835 \h </w:instrText>
        </w:r>
        <w:r w:rsidR="00A55F5D">
          <w:rPr>
            <w:webHidden/>
          </w:rPr>
        </w:r>
        <w:r w:rsidR="00A55F5D">
          <w:rPr>
            <w:webHidden/>
          </w:rPr>
          <w:fldChar w:fldCharType="separate"/>
        </w:r>
        <w:r w:rsidR="00A55F5D">
          <w:rPr>
            <w:webHidden/>
          </w:rPr>
          <w:t>47</w:t>
        </w:r>
        <w:r w:rsidR="00A55F5D">
          <w:rPr>
            <w:webHidden/>
          </w:rPr>
          <w:fldChar w:fldCharType="end"/>
        </w:r>
      </w:hyperlink>
    </w:p>
    <w:p w14:paraId="31C31DA2" w14:textId="06F63EE3" w:rsidR="00A55F5D" w:rsidRDefault="009B1CA3">
      <w:pPr>
        <w:pStyle w:val="TOC3"/>
        <w:rPr>
          <w:rFonts w:asciiTheme="minorHAnsi" w:eastAsiaTheme="minorEastAsia" w:hAnsiTheme="minorHAnsi" w:cstheme="minorBidi"/>
          <w:szCs w:val="22"/>
        </w:rPr>
      </w:pPr>
      <w:hyperlink w:anchor="_Toc80082836" w:history="1">
        <w:r w:rsidR="00A55F5D" w:rsidRPr="00F80FF8">
          <w:rPr>
            <w:rStyle w:val="Hyperlink"/>
          </w:rPr>
          <w:t>10.4.2</w:t>
        </w:r>
        <w:r w:rsidR="00A55F5D">
          <w:rPr>
            <w:rFonts w:asciiTheme="minorHAnsi" w:eastAsiaTheme="minorEastAsia" w:hAnsiTheme="minorHAnsi" w:cstheme="minorBidi"/>
            <w:szCs w:val="22"/>
          </w:rPr>
          <w:tab/>
        </w:r>
        <w:r w:rsidR="00A55F5D" w:rsidRPr="00F80FF8">
          <w:rPr>
            <w:rStyle w:val="Hyperlink"/>
          </w:rPr>
          <w:t>Effect of Lunar Regolith Size Distribution on the Ejecta Flux</w:t>
        </w:r>
        <w:r w:rsidR="00A55F5D">
          <w:rPr>
            <w:webHidden/>
          </w:rPr>
          <w:tab/>
        </w:r>
        <w:r w:rsidR="00A55F5D">
          <w:rPr>
            <w:webHidden/>
          </w:rPr>
          <w:fldChar w:fldCharType="begin"/>
        </w:r>
        <w:r w:rsidR="00A55F5D">
          <w:rPr>
            <w:webHidden/>
          </w:rPr>
          <w:instrText xml:space="preserve"> PAGEREF _Toc80082836 \h </w:instrText>
        </w:r>
        <w:r w:rsidR="00A55F5D">
          <w:rPr>
            <w:webHidden/>
          </w:rPr>
        </w:r>
        <w:r w:rsidR="00A55F5D">
          <w:rPr>
            <w:webHidden/>
          </w:rPr>
          <w:fldChar w:fldCharType="separate"/>
        </w:r>
        <w:r w:rsidR="00A55F5D">
          <w:rPr>
            <w:webHidden/>
          </w:rPr>
          <w:t>49</w:t>
        </w:r>
        <w:r w:rsidR="00A55F5D">
          <w:rPr>
            <w:webHidden/>
          </w:rPr>
          <w:fldChar w:fldCharType="end"/>
        </w:r>
      </w:hyperlink>
    </w:p>
    <w:p w14:paraId="2554A63F" w14:textId="0B3C9F64" w:rsidR="00A55F5D" w:rsidRDefault="009B1CA3">
      <w:pPr>
        <w:pStyle w:val="TOC3"/>
        <w:rPr>
          <w:rFonts w:asciiTheme="minorHAnsi" w:eastAsiaTheme="minorEastAsia" w:hAnsiTheme="minorHAnsi" w:cstheme="minorBidi"/>
          <w:szCs w:val="22"/>
        </w:rPr>
      </w:pPr>
      <w:hyperlink w:anchor="_Toc80082837" w:history="1">
        <w:r w:rsidR="00A55F5D" w:rsidRPr="00F80FF8">
          <w:rPr>
            <w:rStyle w:val="Hyperlink"/>
          </w:rPr>
          <w:t>10.4.3</w:t>
        </w:r>
        <w:r w:rsidR="00A55F5D">
          <w:rPr>
            <w:rFonts w:asciiTheme="minorHAnsi" w:eastAsiaTheme="minorEastAsia" w:hAnsiTheme="minorHAnsi" w:cstheme="minorBidi"/>
            <w:szCs w:val="22"/>
          </w:rPr>
          <w:tab/>
        </w:r>
        <w:r w:rsidR="00A55F5D" w:rsidRPr="00F80FF8">
          <w:rPr>
            <w:rStyle w:val="Hyperlink"/>
          </w:rPr>
          <w:t>Crater Dimension Scaling</w:t>
        </w:r>
        <w:r w:rsidR="00A55F5D">
          <w:rPr>
            <w:webHidden/>
          </w:rPr>
          <w:tab/>
        </w:r>
        <w:r w:rsidR="00A55F5D">
          <w:rPr>
            <w:webHidden/>
          </w:rPr>
          <w:fldChar w:fldCharType="begin"/>
        </w:r>
        <w:r w:rsidR="00A55F5D">
          <w:rPr>
            <w:webHidden/>
          </w:rPr>
          <w:instrText xml:space="preserve"> PAGEREF _Toc80082837 \h </w:instrText>
        </w:r>
        <w:r w:rsidR="00A55F5D">
          <w:rPr>
            <w:webHidden/>
          </w:rPr>
        </w:r>
        <w:r w:rsidR="00A55F5D">
          <w:rPr>
            <w:webHidden/>
          </w:rPr>
          <w:fldChar w:fldCharType="separate"/>
        </w:r>
        <w:r w:rsidR="00A55F5D">
          <w:rPr>
            <w:webHidden/>
          </w:rPr>
          <w:t>51</w:t>
        </w:r>
        <w:r w:rsidR="00A55F5D">
          <w:rPr>
            <w:webHidden/>
          </w:rPr>
          <w:fldChar w:fldCharType="end"/>
        </w:r>
      </w:hyperlink>
    </w:p>
    <w:p w14:paraId="3B7A82EC" w14:textId="110F79B5" w:rsidR="00A55F5D" w:rsidRDefault="009B1CA3">
      <w:pPr>
        <w:pStyle w:val="TOC3"/>
        <w:rPr>
          <w:rFonts w:asciiTheme="minorHAnsi" w:eastAsiaTheme="minorEastAsia" w:hAnsiTheme="minorHAnsi" w:cstheme="minorBidi"/>
          <w:szCs w:val="22"/>
        </w:rPr>
      </w:pPr>
      <w:hyperlink w:anchor="_Toc80082838" w:history="1">
        <w:r w:rsidR="00A55F5D" w:rsidRPr="00F80FF8">
          <w:rPr>
            <w:rStyle w:val="Hyperlink"/>
          </w:rPr>
          <w:t>10.4.4. Contribution to Ejecta Flux from Impacts Excavating to Depths Larger than 10 m</w:t>
        </w:r>
        <w:r w:rsidR="00A55F5D">
          <w:rPr>
            <w:webHidden/>
          </w:rPr>
          <w:tab/>
        </w:r>
        <w:r w:rsidR="00A55F5D">
          <w:rPr>
            <w:webHidden/>
          </w:rPr>
          <w:fldChar w:fldCharType="begin"/>
        </w:r>
        <w:r w:rsidR="00A55F5D">
          <w:rPr>
            <w:webHidden/>
          </w:rPr>
          <w:instrText xml:space="preserve"> PAGEREF _Toc80082838 \h </w:instrText>
        </w:r>
        <w:r w:rsidR="00A55F5D">
          <w:rPr>
            <w:webHidden/>
          </w:rPr>
        </w:r>
        <w:r w:rsidR="00A55F5D">
          <w:rPr>
            <w:webHidden/>
          </w:rPr>
          <w:fldChar w:fldCharType="separate"/>
        </w:r>
        <w:r w:rsidR="00A55F5D">
          <w:rPr>
            <w:webHidden/>
          </w:rPr>
          <w:t>52</w:t>
        </w:r>
        <w:r w:rsidR="00A55F5D">
          <w:rPr>
            <w:webHidden/>
          </w:rPr>
          <w:fldChar w:fldCharType="end"/>
        </w:r>
      </w:hyperlink>
    </w:p>
    <w:p w14:paraId="65FD6EE0" w14:textId="49066BB7" w:rsidR="00A55F5D" w:rsidRDefault="009B1CA3">
      <w:pPr>
        <w:pStyle w:val="TOC2"/>
        <w:rPr>
          <w:rFonts w:asciiTheme="minorHAnsi" w:eastAsiaTheme="minorEastAsia" w:hAnsiTheme="minorHAnsi" w:cstheme="minorBidi"/>
          <w:noProof/>
          <w:szCs w:val="22"/>
        </w:rPr>
      </w:pPr>
      <w:hyperlink w:anchor="_Toc80082839" w:history="1">
        <w:r w:rsidR="00A55F5D" w:rsidRPr="00F80FF8">
          <w:rPr>
            <w:rStyle w:val="Hyperlink"/>
            <w:noProof/>
          </w:rPr>
          <w:t>10.5</w:t>
        </w:r>
        <w:r w:rsidR="00A55F5D">
          <w:rPr>
            <w:rFonts w:asciiTheme="minorHAnsi" w:eastAsiaTheme="minorEastAsia" w:hAnsiTheme="minorHAnsi" w:cstheme="minorBidi"/>
            <w:noProof/>
            <w:szCs w:val="22"/>
          </w:rPr>
          <w:tab/>
        </w:r>
        <w:r w:rsidR="00A55F5D" w:rsidRPr="00F80FF8">
          <w:rPr>
            <w:rStyle w:val="Hyperlink"/>
            <w:noProof/>
          </w:rPr>
          <w:t>Ejecta Impact Risk Versus Sporadic Meteoroid Impact Risk</w:t>
        </w:r>
        <w:r w:rsidR="00A55F5D">
          <w:rPr>
            <w:noProof/>
            <w:webHidden/>
          </w:rPr>
          <w:tab/>
        </w:r>
        <w:r w:rsidR="00A55F5D">
          <w:rPr>
            <w:noProof/>
            <w:webHidden/>
          </w:rPr>
          <w:fldChar w:fldCharType="begin"/>
        </w:r>
        <w:r w:rsidR="00A55F5D">
          <w:rPr>
            <w:noProof/>
            <w:webHidden/>
          </w:rPr>
          <w:instrText xml:space="preserve"> PAGEREF _Toc80082839 \h </w:instrText>
        </w:r>
        <w:r w:rsidR="00A55F5D">
          <w:rPr>
            <w:noProof/>
            <w:webHidden/>
          </w:rPr>
        </w:r>
        <w:r w:rsidR="00A55F5D">
          <w:rPr>
            <w:noProof/>
            <w:webHidden/>
          </w:rPr>
          <w:fldChar w:fldCharType="separate"/>
        </w:r>
        <w:r w:rsidR="00A55F5D">
          <w:rPr>
            <w:noProof/>
            <w:webHidden/>
          </w:rPr>
          <w:t>57</w:t>
        </w:r>
        <w:r w:rsidR="00A55F5D">
          <w:rPr>
            <w:noProof/>
            <w:webHidden/>
          </w:rPr>
          <w:fldChar w:fldCharType="end"/>
        </w:r>
      </w:hyperlink>
    </w:p>
    <w:p w14:paraId="46936ABB" w14:textId="686C8792" w:rsidR="00A55F5D" w:rsidRDefault="009B1CA3">
      <w:pPr>
        <w:pStyle w:val="TOC3"/>
        <w:rPr>
          <w:rFonts w:asciiTheme="minorHAnsi" w:eastAsiaTheme="minorEastAsia" w:hAnsiTheme="minorHAnsi" w:cstheme="minorBidi"/>
          <w:szCs w:val="22"/>
        </w:rPr>
      </w:pPr>
      <w:hyperlink w:anchor="_Toc80082840" w:history="1">
        <w:r w:rsidR="00A55F5D" w:rsidRPr="00F80FF8">
          <w:rPr>
            <w:rStyle w:val="Hyperlink"/>
          </w:rPr>
          <w:t>10.5.1</w:t>
        </w:r>
        <w:r w:rsidR="00A55F5D">
          <w:rPr>
            <w:rFonts w:asciiTheme="minorHAnsi" w:eastAsiaTheme="minorEastAsia" w:hAnsiTheme="minorHAnsi" w:cstheme="minorBidi"/>
            <w:szCs w:val="22"/>
          </w:rPr>
          <w:tab/>
        </w:r>
        <w:r w:rsidR="00A55F5D" w:rsidRPr="00F80FF8">
          <w:rPr>
            <w:rStyle w:val="Hyperlink"/>
          </w:rPr>
          <w:t>Overview of Prior Results and Consequences for MeMoSeE</w:t>
        </w:r>
        <w:r w:rsidR="00A55F5D">
          <w:rPr>
            <w:webHidden/>
          </w:rPr>
          <w:tab/>
        </w:r>
        <w:r w:rsidR="00A55F5D">
          <w:rPr>
            <w:webHidden/>
          </w:rPr>
          <w:fldChar w:fldCharType="begin"/>
        </w:r>
        <w:r w:rsidR="00A55F5D">
          <w:rPr>
            <w:webHidden/>
          </w:rPr>
          <w:instrText xml:space="preserve"> PAGEREF _Toc80082840 \h </w:instrText>
        </w:r>
        <w:r w:rsidR="00A55F5D">
          <w:rPr>
            <w:webHidden/>
          </w:rPr>
        </w:r>
        <w:r w:rsidR="00A55F5D">
          <w:rPr>
            <w:webHidden/>
          </w:rPr>
          <w:fldChar w:fldCharType="separate"/>
        </w:r>
        <w:r w:rsidR="00A55F5D">
          <w:rPr>
            <w:webHidden/>
          </w:rPr>
          <w:t>57</w:t>
        </w:r>
        <w:r w:rsidR="00A55F5D">
          <w:rPr>
            <w:webHidden/>
          </w:rPr>
          <w:fldChar w:fldCharType="end"/>
        </w:r>
      </w:hyperlink>
    </w:p>
    <w:p w14:paraId="20725C3B" w14:textId="3F060732" w:rsidR="00A55F5D" w:rsidRDefault="009B1CA3">
      <w:pPr>
        <w:pStyle w:val="TOC3"/>
        <w:rPr>
          <w:rFonts w:asciiTheme="minorHAnsi" w:eastAsiaTheme="minorEastAsia" w:hAnsiTheme="minorHAnsi" w:cstheme="minorBidi"/>
          <w:szCs w:val="22"/>
        </w:rPr>
      </w:pPr>
      <w:hyperlink w:anchor="_Toc80082841" w:history="1">
        <w:r w:rsidR="00A55F5D" w:rsidRPr="00F80FF8">
          <w:rPr>
            <w:rStyle w:val="Hyperlink"/>
          </w:rPr>
          <w:t>10.5.2</w:t>
        </w:r>
        <w:r w:rsidR="00A55F5D">
          <w:rPr>
            <w:rFonts w:asciiTheme="minorHAnsi" w:eastAsiaTheme="minorEastAsia" w:hAnsiTheme="minorHAnsi" w:cstheme="minorBidi"/>
            <w:szCs w:val="22"/>
          </w:rPr>
          <w:tab/>
        </w:r>
        <w:r w:rsidR="00A55F5D" w:rsidRPr="00F80FF8">
          <w:rPr>
            <w:rStyle w:val="Hyperlink"/>
          </w:rPr>
          <w:t>Application of MeMoSeE to the HLS Sortie Mission</w:t>
        </w:r>
        <w:r w:rsidR="00A55F5D">
          <w:rPr>
            <w:webHidden/>
          </w:rPr>
          <w:tab/>
        </w:r>
        <w:r w:rsidR="00A55F5D">
          <w:rPr>
            <w:webHidden/>
          </w:rPr>
          <w:fldChar w:fldCharType="begin"/>
        </w:r>
        <w:r w:rsidR="00A55F5D">
          <w:rPr>
            <w:webHidden/>
          </w:rPr>
          <w:instrText xml:space="preserve"> PAGEREF _Toc80082841 \h </w:instrText>
        </w:r>
        <w:r w:rsidR="00A55F5D">
          <w:rPr>
            <w:webHidden/>
          </w:rPr>
        </w:r>
        <w:r w:rsidR="00A55F5D">
          <w:rPr>
            <w:webHidden/>
          </w:rPr>
          <w:fldChar w:fldCharType="separate"/>
        </w:r>
        <w:r w:rsidR="00A55F5D">
          <w:rPr>
            <w:webHidden/>
          </w:rPr>
          <w:t>60</w:t>
        </w:r>
        <w:r w:rsidR="00A55F5D">
          <w:rPr>
            <w:webHidden/>
          </w:rPr>
          <w:fldChar w:fldCharType="end"/>
        </w:r>
      </w:hyperlink>
    </w:p>
    <w:p w14:paraId="5E49042C" w14:textId="3AD48EE2" w:rsidR="00A55F5D" w:rsidRDefault="009B1CA3">
      <w:pPr>
        <w:pStyle w:val="TOC3"/>
        <w:rPr>
          <w:rFonts w:asciiTheme="minorHAnsi" w:eastAsiaTheme="minorEastAsia" w:hAnsiTheme="minorHAnsi" w:cstheme="minorBidi"/>
          <w:szCs w:val="22"/>
        </w:rPr>
      </w:pPr>
      <w:hyperlink w:anchor="_Toc80082842" w:history="1">
        <w:r w:rsidR="00A55F5D" w:rsidRPr="00F80FF8">
          <w:rPr>
            <w:rStyle w:val="Hyperlink"/>
          </w:rPr>
          <w:t>10.5.3</w:t>
        </w:r>
        <w:r w:rsidR="00A55F5D">
          <w:rPr>
            <w:rFonts w:asciiTheme="minorHAnsi" w:eastAsiaTheme="minorEastAsia" w:hAnsiTheme="minorHAnsi" w:cstheme="minorBidi"/>
            <w:szCs w:val="22"/>
          </w:rPr>
          <w:tab/>
        </w:r>
        <w:r w:rsidR="00A55F5D" w:rsidRPr="00F80FF8">
          <w:rPr>
            <w:rStyle w:val="Hyperlink"/>
          </w:rPr>
          <w:t>Lunar Ejecta Penetration Risk and HLS at Artemis Base Camp</w:t>
        </w:r>
        <w:r w:rsidR="00A55F5D">
          <w:rPr>
            <w:webHidden/>
          </w:rPr>
          <w:tab/>
        </w:r>
        <w:r w:rsidR="00A55F5D">
          <w:rPr>
            <w:webHidden/>
          </w:rPr>
          <w:fldChar w:fldCharType="begin"/>
        </w:r>
        <w:r w:rsidR="00A55F5D">
          <w:rPr>
            <w:webHidden/>
          </w:rPr>
          <w:instrText xml:space="preserve"> PAGEREF _Toc80082842 \h </w:instrText>
        </w:r>
        <w:r w:rsidR="00A55F5D">
          <w:rPr>
            <w:webHidden/>
          </w:rPr>
        </w:r>
        <w:r w:rsidR="00A55F5D">
          <w:rPr>
            <w:webHidden/>
          </w:rPr>
          <w:fldChar w:fldCharType="separate"/>
        </w:r>
        <w:r w:rsidR="00A55F5D">
          <w:rPr>
            <w:webHidden/>
          </w:rPr>
          <w:t>67</w:t>
        </w:r>
        <w:r w:rsidR="00A55F5D">
          <w:rPr>
            <w:webHidden/>
          </w:rPr>
          <w:fldChar w:fldCharType="end"/>
        </w:r>
      </w:hyperlink>
    </w:p>
    <w:p w14:paraId="3231E36D" w14:textId="2989F37B" w:rsidR="00A55F5D" w:rsidRDefault="009B1CA3">
      <w:pPr>
        <w:pStyle w:val="TOC3"/>
        <w:rPr>
          <w:rFonts w:asciiTheme="minorHAnsi" w:eastAsiaTheme="minorEastAsia" w:hAnsiTheme="minorHAnsi" w:cstheme="minorBidi"/>
          <w:szCs w:val="22"/>
        </w:rPr>
      </w:pPr>
      <w:hyperlink w:anchor="_Toc80082843" w:history="1">
        <w:r w:rsidR="00A55F5D" w:rsidRPr="00F80FF8">
          <w:rPr>
            <w:rStyle w:val="Hyperlink"/>
          </w:rPr>
          <w:t>10.5.4</w:t>
        </w:r>
        <w:r w:rsidR="00A55F5D">
          <w:rPr>
            <w:rFonts w:asciiTheme="minorHAnsi" w:eastAsiaTheme="minorEastAsia" w:hAnsiTheme="minorHAnsi" w:cstheme="minorBidi"/>
            <w:szCs w:val="22"/>
          </w:rPr>
          <w:tab/>
        </w:r>
        <w:r w:rsidR="00A55F5D" w:rsidRPr="00F80FF8">
          <w:rPr>
            <w:rStyle w:val="Hyperlink"/>
          </w:rPr>
          <w:t>xEMU Lunar Ejecta Penetration Risk</w:t>
        </w:r>
        <w:r w:rsidR="00A55F5D">
          <w:rPr>
            <w:webHidden/>
          </w:rPr>
          <w:tab/>
        </w:r>
        <w:r w:rsidR="00A55F5D">
          <w:rPr>
            <w:webHidden/>
          </w:rPr>
          <w:fldChar w:fldCharType="begin"/>
        </w:r>
        <w:r w:rsidR="00A55F5D">
          <w:rPr>
            <w:webHidden/>
          </w:rPr>
          <w:instrText xml:space="preserve"> PAGEREF _Toc80082843 \h </w:instrText>
        </w:r>
        <w:r w:rsidR="00A55F5D">
          <w:rPr>
            <w:webHidden/>
          </w:rPr>
        </w:r>
        <w:r w:rsidR="00A55F5D">
          <w:rPr>
            <w:webHidden/>
          </w:rPr>
          <w:fldChar w:fldCharType="separate"/>
        </w:r>
        <w:r w:rsidR="00A55F5D">
          <w:rPr>
            <w:webHidden/>
          </w:rPr>
          <w:t>67</w:t>
        </w:r>
        <w:r w:rsidR="00A55F5D">
          <w:rPr>
            <w:webHidden/>
          </w:rPr>
          <w:fldChar w:fldCharType="end"/>
        </w:r>
      </w:hyperlink>
    </w:p>
    <w:p w14:paraId="3EEEA577" w14:textId="759D4816" w:rsidR="00A55F5D" w:rsidRDefault="009B1CA3">
      <w:pPr>
        <w:pStyle w:val="TOC2"/>
        <w:rPr>
          <w:rFonts w:asciiTheme="minorHAnsi" w:eastAsiaTheme="minorEastAsia" w:hAnsiTheme="minorHAnsi" w:cstheme="minorBidi"/>
          <w:noProof/>
          <w:szCs w:val="22"/>
        </w:rPr>
      </w:pPr>
      <w:hyperlink w:anchor="_Toc80082844" w:history="1">
        <w:r w:rsidR="00A55F5D" w:rsidRPr="00F80FF8">
          <w:rPr>
            <w:rStyle w:val="Hyperlink"/>
            <w:noProof/>
          </w:rPr>
          <w:t>10.6</w:t>
        </w:r>
        <w:r w:rsidR="00A55F5D">
          <w:rPr>
            <w:rFonts w:asciiTheme="minorHAnsi" w:eastAsiaTheme="minorEastAsia" w:hAnsiTheme="minorHAnsi" w:cstheme="minorBidi"/>
            <w:noProof/>
            <w:szCs w:val="22"/>
          </w:rPr>
          <w:tab/>
        </w:r>
        <w:r w:rsidR="00A55F5D" w:rsidRPr="00F80FF8">
          <w:rPr>
            <w:rStyle w:val="Hyperlink"/>
            <w:noProof/>
          </w:rPr>
          <w:t>Number of MeMoSeE Speed Bins Required for Converged Calculations of Mean Number of Failures</w:t>
        </w:r>
        <w:r w:rsidR="00A55F5D">
          <w:rPr>
            <w:noProof/>
            <w:webHidden/>
          </w:rPr>
          <w:tab/>
        </w:r>
        <w:r w:rsidR="00A55F5D">
          <w:rPr>
            <w:noProof/>
            <w:webHidden/>
          </w:rPr>
          <w:fldChar w:fldCharType="begin"/>
        </w:r>
        <w:r w:rsidR="00A55F5D">
          <w:rPr>
            <w:noProof/>
            <w:webHidden/>
          </w:rPr>
          <w:instrText xml:space="preserve"> PAGEREF _Toc80082844 \h </w:instrText>
        </w:r>
        <w:r w:rsidR="00A55F5D">
          <w:rPr>
            <w:noProof/>
            <w:webHidden/>
          </w:rPr>
        </w:r>
        <w:r w:rsidR="00A55F5D">
          <w:rPr>
            <w:noProof/>
            <w:webHidden/>
          </w:rPr>
          <w:fldChar w:fldCharType="separate"/>
        </w:r>
        <w:r w:rsidR="00A55F5D">
          <w:rPr>
            <w:noProof/>
            <w:webHidden/>
          </w:rPr>
          <w:t>68</w:t>
        </w:r>
        <w:r w:rsidR="00A55F5D">
          <w:rPr>
            <w:noProof/>
            <w:webHidden/>
          </w:rPr>
          <w:fldChar w:fldCharType="end"/>
        </w:r>
      </w:hyperlink>
    </w:p>
    <w:p w14:paraId="644E8A0A" w14:textId="3415C0CD" w:rsidR="00A55F5D" w:rsidRDefault="009B1CA3">
      <w:pPr>
        <w:pStyle w:val="TOC2"/>
        <w:rPr>
          <w:rFonts w:asciiTheme="minorHAnsi" w:eastAsiaTheme="minorEastAsia" w:hAnsiTheme="minorHAnsi" w:cstheme="minorBidi"/>
          <w:noProof/>
          <w:szCs w:val="22"/>
        </w:rPr>
      </w:pPr>
      <w:hyperlink w:anchor="_Toc80082845" w:history="1">
        <w:r w:rsidR="00A55F5D" w:rsidRPr="00F80FF8">
          <w:rPr>
            <w:rStyle w:val="Hyperlink"/>
            <w:noProof/>
          </w:rPr>
          <w:t>11.0</w:t>
        </w:r>
        <w:r w:rsidR="00A55F5D">
          <w:rPr>
            <w:rFonts w:asciiTheme="minorHAnsi" w:eastAsiaTheme="minorEastAsia" w:hAnsiTheme="minorHAnsi" w:cstheme="minorBidi"/>
            <w:noProof/>
            <w:szCs w:val="22"/>
          </w:rPr>
          <w:tab/>
        </w:r>
        <w:r w:rsidR="00A55F5D" w:rsidRPr="00F80FF8">
          <w:rPr>
            <w:rStyle w:val="Hyperlink"/>
            <w:noProof/>
          </w:rPr>
          <w:t>MeMoSeE Software Review</w:t>
        </w:r>
        <w:r w:rsidR="00A55F5D">
          <w:rPr>
            <w:noProof/>
            <w:webHidden/>
          </w:rPr>
          <w:tab/>
        </w:r>
        <w:r w:rsidR="00A55F5D">
          <w:rPr>
            <w:noProof/>
            <w:webHidden/>
          </w:rPr>
          <w:fldChar w:fldCharType="begin"/>
        </w:r>
        <w:r w:rsidR="00A55F5D">
          <w:rPr>
            <w:noProof/>
            <w:webHidden/>
          </w:rPr>
          <w:instrText xml:space="preserve"> PAGEREF _Toc80082845 \h </w:instrText>
        </w:r>
        <w:r w:rsidR="00A55F5D">
          <w:rPr>
            <w:noProof/>
            <w:webHidden/>
          </w:rPr>
        </w:r>
        <w:r w:rsidR="00A55F5D">
          <w:rPr>
            <w:noProof/>
            <w:webHidden/>
          </w:rPr>
          <w:fldChar w:fldCharType="separate"/>
        </w:r>
        <w:r w:rsidR="00A55F5D">
          <w:rPr>
            <w:noProof/>
            <w:webHidden/>
          </w:rPr>
          <w:t>72</w:t>
        </w:r>
        <w:r w:rsidR="00A55F5D">
          <w:rPr>
            <w:noProof/>
            <w:webHidden/>
          </w:rPr>
          <w:fldChar w:fldCharType="end"/>
        </w:r>
      </w:hyperlink>
    </w:p>
    <w:p w14:paraId="34128A3C" w14:textId="1738B543" w:rsidR="00A55F5D" w:rsidRDefault="009B1CA3">
      <w:pPr>
        <w:pStyle w:val="TOC3"/>
        <w:rPr>
          <w:rFonts w:asciiTheme="minorHAnsi" w:eastAsiaTheme="minorEastAsia" w:hAnsiTheme="minorHAnsi" w:cstheme="minorBidi"/>
          <w:szCs w:val="22"/>
        </w:rPr>
      </w:pPr>
      <w:hyperlink w:anchor="_Toc80082846" w:history="1">
        <w:r w:rsidR="00A55F5D" w:rsidRPr="00F80FF8">
          <w:rPr>
            <w:rStyle w:val="Hyperlink"/>
          </w:rPr>
          <w:t>11.1.1</w:t>
        </w:r>
        <w:r w:rsidR="00A55F5D">
          <w:rPr>
            <w:rFonts w:asciiTheme="minorHAnsi" w:eastAsiaTheme="minorEastAsia" w:hAnsiTheme="minorHAnsi" w:cstheme="minorBidi"/>
            <w:szCs w:val="22"/>
          </w:rPr>
          <w:tab/>
        </w:r>
        <w:r w:rsidR="00A55F5D" w:rsidRPr="00F80FF8">
          <w:rPr>
            <w:rStyle w:val="Hyperlink"/>
          </w:rPr>
          <w:t>MeMoSeE Intel c++ Compiler Error</w:t>
        </w:r>
        <w:r w:rsidR="00A55F5D">
          <w:rPr>
            <w:webHidden/>
          </w:rPr>
          <w:tab/>
        </w:r>
        <w:r w:rsidR="00A55F5D">
          <w:rPr>
            <w:webHidden/>
          </w:rPr>
          <w:fldChar w:fldCharType="begin"/>
        </w:r>
        <w:r w:rsidR="00A55F5D">
          <w:rPr>
            <w:webHidden/>
          </w:rPr>
          <w:instrText xml:space="preserve"> PAGEREF _Toc80082846 \h </w:instrText>
        </w:r>
        <w:r w:rsidR="00A55F5D">
          <w:rPr>
            <w:webHidden/>
          </w:rPr>
        </w:r>
        <w:r w:rsidR="00A55F5D">
          <w:rPr>
            <w:webHidden/>
          </w:rPr>
          <w:fldChar w:fldCharType="separate"/>
        </w:r>
        <w:r w:rsidR="00A55F5D">
          <w:rPr>
            <w:webHidden/>
          </w:rPr>
          <w:t>72</w:t>
        </w:r>
        <w:r w:rsidR="00A55F5D">
          <w:rPr>
            <w:webHidden/>
          </w:rPr>
          <w:fldChar w:fldCharType="end"/>
        </w:r>
      </w:hyperlink>
    </w:p>
    <w:p w14:paraId="464DE927" w14:textId="74932C9D" w:rsidR="00A55F5D" w:rsidRDefault="009B1CA3">
      <w:pPr>
        <w:pStyle w:val="TOC3"/>
        <w:rPr>
          <w:rFonts w:asciiTheme="minorHAnsi" w:eastAsiaTheme="minorEastAsia" w:hAnsiTheme="minorHAnsi" w:cstheme="minorBidi"/>
          <w:szCs w:val="22"/>
        </w:rPr>
      </w:pPr>
      <w:hyperlink w:anchor="_Toc80082847" w:history="1">
        <w:r w:rsidR="00A55F5D" w:rsidRPr="00F80FF8">
          <w:rPr>
            <w:rStyle w:val="Hyperlink"/>
          </w:rPr>
          <w:t>11.1.2</w:t>
        </w:r>
        <w:r w:rsidR="00A55F5D">
          <w:rPr>
            <w:rFonts w:asciiTheme="minorHAnsi" w:eastAsiaTheme="minorEastAsia" w:hAnsiTheme="minorHAnsi" w:cstheme="minorBidi"/>
            <w:szCs w:val="22"/>
          </w:rPr>
          <w:tab/>
        </w:r>
        <w:r w:rsidR="00A55F5D" w:rsidRPr="00F80FF8">
          <w:rPr>
            <w:rStyle w:val="Hyperlink"/>
          </w:rPr>
          <w:t>MeMoSeE Array Out of Bounds Error</w:t>
        </w:r>
        <w:r w:rsidR="00A55F5D">
          <w:rPr>
            <w:webHidden/>
          </w:rPr>
          <w:tab/>
        </w:r>
        <w:r w:rsidR="00A55F5D">
          <w:rPr>
            <w:webHidden/>
          </w:rPr>
          <w:fldChar w:fldCharType="begin"/>
        </w:r>
        <w:r w:rsidR="00A55F5D">
          <w:rPr>
            <w:webHidden/>
          </w:rPr>
          <w:instrText xml:space="preserve"> PAGEREF _Toc80082847 \h </w:instrText>
        </w:r>
        <w:r w:rsidR="00A55F5D">
          <w:rPr>
            <w:webHidden/>
          </w:rPr>
        </w:r>
        <w:r w:rsidR="00A55F5D">
          <w:rPr>
            <w:webHidden/>
          </w:rPr>
          <w:fldChar w:fldCharType="separate"/>
        </w:r>
        <w:r w:rsidR="00A55F5D">
          <w:rPr>
            <w:webHidden/>
          </w:rPr>
          <w:t>72</w:t>
        </w:r>
        <w:r w:rsidR="00A55F5D">
          <w:rPr>
            <w:webHidden/>
          </w:rPr>
          <w:fldChar w:fldCharType="end"/>
        </w:r>
      </w:hyperlink>
    </w:p>
    <w:p w14:paraId="35F65057" w14:textId="34494102" w:rsidR="00A55F5D" w:rsidRDefault="009B1CA3">
      <w:pPr>
        <w:pStyle w:val="TOC3"/>
        <w:rPr>
          <w:rFonts w:asciiTheme="minorHAnsi" w:eastAsiaTheme="minorEastAsia" w:hAnsiTheme="minorHAnsi" w:cstheme="minorBidi"/>
          <w:szCs w:val="22"/>
        </w:rPr>
      </w:pPr>
      <w:hyperlink w:anchor="_Toc80082848" w:history="1">
        <w:r w:rsidR="00A55F5D" w:rsidRPr="00F80FF8">
          <w:rPr>
            <w:rStyle w:val="Hyperlink"/>
          </w:rPr>
          <w:t>11.1.3</w:t>
        </w:r>
        <w:r w:rsidR="00A55F5D">
          <w:rPr>
            <w:rFonts w:asciiTheme="minorHAnsi" w:eastAsiaTheme="minorEastAsia" w:hAnsiTheme="minorHAnsi" w:cstheme="minorBidi"/>
            <w:szCs w:val="22"/>
          </w:rPr>
          <w:tab/>
        </w:r>
        <w:r w:rsidR="00A55F5D" w:rsidRPr="00F80FF8">
          <w:rPr>
            <w:rStyle w:val="Hyperlink"/>
          </w:rPr>
          <w:t>Number of Ejecta Particles Per Unit Ejecta Mass</w:t>
        </w:r>
        <w:r w:rsidR="00A55F5D">
          <w:rPr>
            <w:webHidden/>
          </w:rPr>
          <w:tab/>
        </w:r>
        <w:r w:rsidR="00A55F5D">
          <w:rPr>
            <w:webHidden/>
          </w:rPr>
          <w:fldChar w:fldCharType="begin"/>
        </w:r>
        <w:r w:rsidR="00A55F5D">
          <w:rPr>
            <w:webHidden/>
          </w:rPr>
          <w:instrText xml:space="preserve"> PAGEREF _Toc80082848 \h </w:instrText>
        </w:r>
        <w:r w:rsidR="00A55F5D">
          <w:rPr>
            <w:webHidden/>
          </w:rPr>
        </w:r>
        <w:r w:rsidR="00A55F5D">
          <w:rPr>
            <w:webHidden/>
          </w:rPr>
          <w:fldChar w:fldCharType="separate"/>
        </w:r>
        <w:r w:rsidR="00A55F5D">
          <w:rPr>
            <w:webHidden/>
          </w:rPr>
          <w:t>73</w:t>
        </w:r>
        <w:r w:rsidR="00A55F5D">
          <w:rPr>
            <w:webHidden/>
          </w:rPr>
          <w:fldChar w:fldCharType="end"/>
        </w:r>
      </w:hyperlink>
    </w:p>
    <w:p w14:paraId="4574E4E9" w14:textId="3FF7BB7C" w:rsidR="00A55F5D" w:rsidRDefault="009B1CA3">
      <w:pPr>
        <w:pStyle w:val="TOC3"/>
        <w:rPr>
          <w:rFonts w:asciiTheme="minorHAnsi" w:eastAsiaTheme="minorEastAsia" w:hAnsiTheme="minorHAnsi" w:cstheme="minorBidi"/>
          <w:szCs w:val="22"/>
        </w:rPr>
      </w:pPr>
      <w:hyperlink w:anchor="_Toc80082849" w:history="1">
        <w:r w:rsidR="00A55F5D" w:rsidRPr="00F80FF8">
          <w:rPr>
            <w:rStyle w:val="Hyperlink"/>
          </w:rPr>
          <w:t>11.1.4</w:t>
        </w:r>
        <w:r w:rsidR="00A55F5D">
          <w:rPr>
            <w:rFonts w:asciiTheme="minorHAnsi" w:eastAsiaTheme="minorEastAsia" w:hAnsiTheme="minorHAnsi" w:cstheme="minorBidi"/>
            <w:szCs w:val="22"/>
          </w:rPr>
          <w:tab/>
        </w:r>
        <w:r w:rsidR="00A55F5D" w:rsidRPr="00F80FF8">
          <w:rPr>
            <w:rStyle w:val="Hyperlink"/>
          </w:rPr>
          <w:t>The Exponent of Alternate Zenith Angle Distribution</w:t>
        </w:r>
        <w:r w:rsidR="00A55F5D">
          <w:rPr>
            <w:webHidden/>
          </w:rPr>
          <w:tab/>
        </w:r>
        <w:r w:rsidR="00A55F5D">
          <w:rPr>
            <w:webHidden/>
          </w:rPr>
          <w:fldChar w:fldCharType="begin"/>
        </w:r>
        <w:r w:rsidR="00A55F5D">
          <w:rPr>
            <w:webHidden/>
          </w:rPr>
          <w:instrText xml:space="preserve"> PAGEREF _Toc80082849 \h </w:instrText>
        </w:r>
        <w:r w:rsidR="00A55F5D">
          <w:rPr>
            <w:webHidden/>
          </w:rPr>
        </w:r>
        <w:r w:rsidR="00A55F5D">
          <w:rPr>
            <w:webHidden/>
          </w:rPr>
          <w:fldChar w:fldCharType="separate"/>
        </w:r>
        <w:r w:rsidR="00A55F5D">
          <w:rPr>
            <w:webHidden/>
          </w:rPr>
          <w:t>74</w:t>
        </w:r>
        <w:r w:rsidR="00A55F5D">
          <w:rPr>
            <w:webHidden/>
          </w:rPr>
          <w:fldChar w:fldCharType="end"/>
        </w:r>
      </w:hyperlink>
    </w:p>
    <w:p w14:paraId="307E872D" w14:textId="7AA06F27" w:rsidR="00A55F5D" w:rsidRDefault="009B1CA3">
      <w:pPr>
        <w:pStyle w:val="TOC3"/>
        <w:rPr>
          <w:rFonts w:asciiTheme="minorHAnsi" w:eastAsiaTheme="minorEastAsia" w:hAnsiTheme="minorHAnsi" w:cstheme="minorBidi"/>
          <w:szCs w:val="22"/>
        </w:rPr>
      </w:pPr>
      <w:hyperlink w:anchor="_Toc80082850" w:history="1">
        <w:r w:rsidR="00A55F5D" w:rsidRPr="00F80FF8">
          <w:rPr>
            <w:rStyle w:val="Hyperlink"/>
          </w:rPr>
          <w:t>11.1.5</w:t>
        </w:r>
        <w:r w:rsidR="00A55F5D">
          <w:rPr>
            <w:rFonts w:asciiTheme="minorHAnsi" w:eastAsiaTheme="minorEastAsia" w:hAnsiTheme="minorHAnsi" w:cstheme="minorBidi"/>
            <w:szCs w:val="22"/>
          </w:rPr>
          <w:tab/>
        </w:r>
        <w:r w:rsidR="00A55F5D" w:rsidRPr="00F80FF8">
          <w:rPr>
            <w:rStyle w:val="Hyperlink"/>
          </w:rPr>
          <w:t>Dependence of Ejecta Mass Flux on Regolith Bulk Density</w:t>
        </w:r>
        <w:r w:rsidR="00A55F5D">
          <w:rPr>
            <w:webHidden/>
          </w:rPr>
          <w:tab/>
        </w:r>
        <w:r w:rsidR="00A55F5D">
          <w:rPr>
            <w:webHidden/>
          </w:rPr>
          <w:fldChar w:fldCharType="begin"/>
        </w:r>
        <w:r w:rsidR="00A55F5D">
          <w:rPr>
            <w:webHidden/>
          </w:rPr>
          <w:instrText xml:space="preserve"> PAGEREF _Toc80082850 \h </w:instrText>
        </w:r>
        <w:r w:rsidR="00A55F5D">
          <w:rPr>
            <w:webHidden/>
          </w:rPr>
        </w:r>
        <w:r w:rsidR="00A55F5D">
          <w:rPr>
            <w:webHidden/>
          </w:rPr>
          <w:fldChar w:fldCharType="separate"/>
        </w:r>
        <w:r w:rsidR="00A55F5D">
          <w:rPr>
            <w:webHidden/>
          </w:rPr>
          <w:t>75</w:t>
        </w:r>
        <w:r w:rsidR="00A55F5D">
          <w:rPr>
            <w:webHidden/>
          </w:rPr>
          <w:fldChar w:fldCharType="end"/>
        </w:r>
      </w:hyperlink>
    </w:p>
    <w:p w14:paraId="01149C99" w14:textId="1AEE0346" w:rsidR="00A55F5D" w:rsidRDefault="009B1CA3">
      <w:pPr>
        <w:pStyle w:val="TOC3"/>
        <w:rPr>
          <w:rFonts w:asciiTheme="minorHAnsi" w:eastAsiaTheme="minorEastAsia" w:hAnsiTheme="minorHAnsi" w:cstheme="minorBidi"/>
          <w:szCs w:val="22"/>
        </w:rPr>
      </w:pPr>
      <w:hyperlink w:anchor="_Toc80082851" w:history="1">
        <w:r w:rsidR="00A55F5D" w:rsidRPr="00F80FF8">
          <w:rPr>
            <w:rStyle w:val="Hyperlink"/>
          </w:rPr>
          <w:t>11.1.6</w:t>
        </w:r>
        <w:r w:rsidR="00A55F5D">
          <w:rPr>
            <w:rFonts w:asciiTheme="minorHAnsi" w:eastAsiaTheme="minorEastAsia" w:hAnsiTheme="minorHAnsi" w:cstheme="minorBidi"/>
            <w:szCs w:val="22"/>
          </w:rPr>
          <w:tab/>
        </w:r>
        <w:r w:rsidR="00A55F5D" w:rsidRPr="00F80FF8">
          <w:rPr>
            <w:rStyle w:val="Hyperlink"/>
          </w:rPr>
          <w:t xml:space="preserve">Equation 2.113 for </w:t>
        </w:r>
        <w:r w:rsidR="00A55F5D" w:rsidRPr="00F80FF8">
          <w:rPr>
            <w:rStyle w:val="Hyperlink"/>
            <w:i/>
            <w:iCs/>
          </w:rPr>
          <w:t>v</w:t>
        </w:r>
        <w:r w:rsidR="00A55F5D" w:rsidRPr="00F80FF8">
          <w:rPr>
            <w:rStyle w:val="Hyperlink"/>
            <w:vertAlign w:val="subscript"/>
          </w:rPr>
          <w:t>min</w:t>
        </w:r>
        <w:r w:rsidR="00A55F5D">
          <w:rPr>
            <w:webHidden/>
          </w:rPr>
          <w:tab/>
        </w:r>
        <w:r w:rsidR="00A55F5D">
          <w:rPr>
            <w:webHidden/>
          </w:rPr>
          <w:fldChar w:fldCharType="begin"/>
        </w:r>
        <w:r w:rsidR="00A55F5D">
          <w:rPr>
            <w:webHidden/>
          </w:rPr>
          <w:instrText xml:space="preserve"> PAGEREF _Toc80082851 \h </w:instrText>
        </w:r>
        <w:r w:rsidR="00A55F5D">
          <w:rPr>
            <w:webHidden/>
          </w:rPr>
        </w:r>
        <w:r w:rsidR="00A55F5D">
          <w:rPr>
            <w:webHidden/>
          </w:rPr>
          <w:fldChar w:fldCharType="separate"/>
        </w:r>
        <w:r w:rsidR="00A55F5D">
          <w:rPr>
            <w:webHidden/>
          </w:rPr>
          <w:t>77</w:t>
        </w:r>
        <w:r w:rsidR="00A55F5D">
          <w:rPr>
            <w:webHidden/>
          </w:rPr>
          <w:fldChar w:fldCharType="end"/>
        </w:r>
      </w:hyperlink>
    </w:p>
    <w:p w14:paraId="0EC8457E" w14:textId="70BEBE1B" w:rsidR="00A55F5D" w:rsidRDefault="009B1CA3">
      <w:pPr>
        <w:pStyle w:val="TOC3"/>
        <w:rPr>
          <w:rFonts w:asciiTheme="minorHAnsi" w:eastAsiaTheme="minorEastAsia" w:hAnsiTheme="minorHAnsi" w:cstheme="minorBidi"/>
          <w:szCs w:val="22"/>
        </w:rPr>
      </w:pPr>
      <w:hyperlink w:anchor="_Toc80082852" w:history="1">
        <w:r w:rsidR="00A55F5D" w:rsidRPr="00F80FF8">
          <w:rPr>
            <w:rStyle w:val="Hyperlink"/>
          </w:rPr>
          <w:t>11.1.7</w:t>
        </w:r>
        <w:r w:rsidR="00A55F5D">
          <w:rPr>
            <w:rFonts w:asciiTheme="minorHAnsi" w:eastAsiaTheme="minorEastAsia" w:hAnsiTheme="minorHAnsi" w:cstheme="minorBidi"/>
            <w:szCs w:val="22"/>
          </w:rPr>
          <w:tab/>
        </w:r>
        <w:r w:rsidR="00A55F5D" w:rsidRPr="00F80FF8">
          <w:rPr>
            <w:rStyle w:val="Hyperlink"/>
          </w:rPr>
          <w:t xml:space="preserve">Fractal Integration </w:t>
        </w:r>
        <w:r w:rsidR="00A55F5D">
          <w:rPr>
            <w:webHidden/>
          </w:rPr>
          <w:tab/>
        </w:r>
        <w:r w:rsidR="00A55F5D">
          <w:rPr>
            <w:webHidden/>
          </w:rPr>
          <w:fldChar w:fldCharType="begin"/>
        </w:r>
        <w:r w:rsidR="00A55F5D">
          <w:rPr>
            <w:webHidden/>
          </w:rPr>
          <w:instrText xml:space="preserve"> PAGEREF _Toc80082852 \h </w:instrText>
        </w:r>
        <w:r w:rsidR="00A55F5D">
          <w:rPr>
            <w:webHidden/>
          </w:rPr>
        </w:r>
        <w:r w:rsidR="00A55F5D">
          <w:rPr>
            <w:webHidden/>
          </w:rPr>
          <w:fldChar w:fldCharType="separate"/>
        </w:r>
        <w:r w:rsidR="00A55F5D">
          <w:rPr>
            <w:webHidden/>
          </w:rPr>
          <w:t>77</w:t>
        </w:r>
        <w:r w:rsidR="00A55F5D">
          <w:rPr>
            <w:webHidden/>
          </w:rPr>
          <w:fldChar w:fldCharType="end"/>
        </w:r>
      </w:hyperlink>
    </w:p>
    <w:p w14:paraId="341EB72F" w14:textId="4137C57F" w:rsidR="00A55F5D" w:rsidRDefault="009B1CA3">
      <w:pPr>
        <w:pStyle w:val="TOC3"/>
        <w:rPr>
          <w:rFonts w:asciiTheme="minorHAnsi" w:eastAsiaTheme="minorEastAsia" w:hAnsiTheme="minorHAnsi" w:cstheme="minorBidi"/>
          <w:szCs w:val="22"/>
        </w:rPr>
      </w:pPr>
      <w:hyperlink w:anchor="_Toc80082853" w:history="1">
        <w:r w:rsidR="00A55F5D" w:rsidRPr="00F80FF8">
          <w:rPr>
            <w:rStyle w:val="Hyperlink"/>
          </w:rPr>
          <w:t>11.1.8</w:t>
        </w:r>
        <w:r w:rsidR="00A55F5D">
          <w:rPr>
            <w:rFonts w:asciiTheme="minorHAnsi" w:eastAsiaTheme="minorEastAsia" w:hAnsiTheme="minorHAnsi" w:cstheme="minorBidi"/>
            <w:szCs w:val="22"/>
          </w:rPr>
          <w:tab/>
        </w:r>
        <w:r w:rsidR="00A55F5D" w:rsidRPr="00F80FF8">
          <w:rPr>
            <w:rStyle w:val="Hyperlink"/>
          </w:rPr>
          <w:t>Dependence of Ejecta Mass Flux on Launch Speed</w:t>
        </w:r>
        <w:r w:rsidR="00A55F5D">
          <w:rPr>
            <w:webHidden/>
          </w:rPr>
          <w:tab/>
        </w:r>
        <w:r w:rsidR="00A55F5D">
          <w:rPr>
            <w:webHidden/>
          </w:rPr>
          <w:fldChar w:fldCharType="begin"/>
        </w:r>
        <w:r w:rsidR="00A55F5D">
          <w:rPr>
            <w:webHidden/>
          </w:rPr>
          <w:instrText xml:space="preserve"> PAGEREF _Toc80082853 \h </w:instrText>
        </w:r>
        <w:r w:rsidR="00A55F5D">
          <w:rPr>
            <w:webHidden/>
          </w:rPr>
        </w:r>
        <w:r w:rsidR="00A55F5D">
          <w:rPr>
            <w:webHidden/>
          </w:rPr>
          <w:fldChar w:fldCharType="separate"/>
        </w:r>
        <w:r w:rsidR="00A55F5D">
          <w:rPr>
            <w:webHidden/>
          </w:rPr>
          <w:t>78</w:t>
        </w:r>
        <w:r w:rsidR="00A55F5D">
          <w:rPr>
            <w:webHidden/>
          </w:rPr>
          <w:fldChar w:fldCharType="end"/>
        </w:r>
      </w:hyperlink>
    </w:p>
    <w:p w14:paraId="19666533" w14:textId="670F071C" w:rsidR="00A55F5D" w:rsidRDefault="009B1CA3">
      <w:pPr>
        <w:pStyle w:val="TOC3"/>
        <w:rPr>
          <w:rFonts w:asciiTheme="minorHAnsi" w:eastAsiaTheme="minorEastAsia" w:hAnsiTheme="minorHAnsi" w:cstheme="minorBidi"/>
          <w:szCs w:val="22"/>
        </w:rPr>
      </w:pPr>
      <w:hyperlink w:anchor="_Toc80082854" w:history="1">
        <w:r w:rsidR="00A55F5D" w:rsidRPr="00F80FF8">
          <w:rPr>
            <w:rStyle w:val="Hyperlink"/>
          </w:rPr>
          <w:t>11.1.9</w:t>
        </w:r>
        <w:r w:rsidR="00A55F5D">
          <w:rPr>
            <w:rFonts w:asciiTheme="minorHAnsi" w:eastAsiaTheme="minorEastAsia" w:hAnsiTheme="minorHAnsi" w:cstheme="minorBidi"/>
            <w:szCs w:val="22"/>
          </w:rPr>
          <w:tab/>
        </w:r>
        <w:r w:rsidR="00A55F5D" w:rsidRPr="00F80FF8">
          <w:rPr>
            <w:rStyle w:val="Hyperlink"/>
          </w:rPr>
          <w:t>MeMoSeE Defaults to Runtime Initialization Value of Zero</w:t>
        </w:r>
        <w:r w:rsidR="00A55F5D">
          <w:rPr>
            <w:webHidden/>
          </w:rPr>
          <w:tab/>
        </w:r>
        <w:r w:rsidR="00A55F5D">
          <w:rPr>
            <w:webHidden/>
          </w:rPr>
          <w:fldChar w:fldCharType="begin"/>
        </w:r>
        <w:r w:rsidR="00A55F5D">
          <w:rPr>
            <w:webHidden/>
          </w:rPr>
          <w:instrText xml:space="preserve"> PAGEREF _Toc80082854 \h </w:instrText>
        </w:r>
        <w:r w:rsidR="00A55F5D">
          <w:rPr>
            <w:webHidden/>
          </w:rPr>
        </w:r>
        <w:r w:rsidR="00A55F5D">
          <w:rPr>
            <w:webHidden/>
          </w:rPr>
          <w:fldChar w:fldCharType="separate"/>
        </w:r>
        <w:r w:rsidR="00A55F5D">
          <w:rPr>
            <w:webHidden/>
          </w:rPr>
          <w:t>79</w:t>
        </w:r>
        <w:r w:rsidR="00A55F5D">
          <w:rPr>
            <w:webHidden/>
          </w:rPr>
          <w:fldChar w:fldCharType="end"/>
        </w:r>
      </w:hyperlink>
    </w:p>
    <w:p w14:paraId="08450C91" w14:textId="66A61C73" w:rsidR="00A55F5D" w:rsidRDefault="009B1CA3">
      <w:pPr>
        <w:pStyle w:val="TOC3"/>
        <w:rPr>
          <w:rFonts w:asciiTheme="minorHAnsi" w:eastAsiaTheme="minorEastAsia" w:hAnsiTheme="minorHAnsi" w:cstheme="minorBidi"/>
          <w:szCs w:val="22"/>
        </w:rPr>
      </w:pPr>
      <w:hyperlink w:anchor="_Toc80082855" w:history="1">
        <w:r w:rsidR="00A55F5D" w:rsidRPr="00F80FF8">
          <w:rPr>
            <w:rStyle w:val="Hyperlink"/>
          </w:rPr>
          <w:t>11.1.10</w:t>
        </w:r>
        <w:r w:rsidR="00A55F5D">
          <w:rPr>
            <w:rFonts w:asciiTheme="minorHAnsi" w:eastAsiaTheme="minorEastAsia" w:hAnsiTheme="minorHAnsi" w:cstheme="minorBidi"/>
            <w:szCs w:val="22"/>
          </w:rPr>
          <w:tab/>
        </w:r>
        <w:r w:rsidR="00A55F5D" w:rsidRPr="00F80FF8">
          <w:rPr>
            <w:rStyle w:val="Hyperlink"/>
          </w:rPr>
          <w:t>MeMoSeE Calculations do not get Same Values as MEM 3 Igloo File</w:t>
        </w:r>
        <w:r w:rsidR="00A55F5D">
          <w:rPr>
            <w:webHidden/>
          </w:rPr>
          <w:tab/>
        </w:r>
        <w:r w:rsidR="00A55F5D">
          <w:rPr>
            <w:webHidden/>
          </w:rPr>
          <w:fldChar w:fldCharType="begin"/>
        </w:r>
        <w:r w:rsidR="00A55F5D">
          <w:rPr>
            <w:webHidden/>
          </w:rPr>
          <w:instrText xml:space="preserve"> PAGEREF _Toc80082855 \h </w:instrText>
        </w:r>
        <w:r w:rsidR="00A55F5D">
          <w:rPr>
            <w:webHidden/>
          </w:rPr>
        </w:r>
        <w:r w:rsidR="00A55F5D">
          <w:rPr>
            <w:webHidden/>
          </w:rPr>
          <w:fldChar w:fldCharType="separate"/>
        </w:r>
        <w:r w:rsidR="00A55F5D">
          <w:rPr>
            <w:webHidden/>
          </w:rPr>
          <w:t>80</w:t>
        </w:r>
        <w:r w:rsidR="00A55F5D">
          <w:rPr>
            <w:webHidden/>
          </w:rPr>
          <w:fldChar w:fldCharType="end"/>
        </w:r>
      </w:hyperlink>
    </w:p>
    <w:p w14:paraId="5BFFC6E4" w14:textId="5201C433" w:rsidR="00A55F5D" w:rsidRDefault="009B1CA3">
      <w:pPr>
        <w:pStyle w:val="TOC3"/>
        <w:rPr>
          <w:rFonts w:asciiTheme="minorHAnsi" w:eastAsiaTheme="minorEastAsia" w:hAnsiTheme="minorHAnsi" w:cstheme="minorBidi"/>
          <w:szCs w:val="22"/>
        </w:rPr>
      </w:pPr>
      <w:hyperlink w:anchor="_Toc80082856" w:history="1">
        <w:r w:rsidR="00A55F5D" w:rsidRPr="00F80FF8">
          <w:rPr>
            <w:rStyle w:val="Hyperlink"/>
          </w:rPr>
          <w:t>11.1.11</w:t>
        </w:r>
        <w:r w:rsidR="00A55F5D">
          <w:rPr>
            <w:rFonts w:asciiTheme="minorHAnsi" w:eastAsiaTheme="minorEastAsia" w:hAnsiTheme="minorHAnsi" w:cstheme="minorBidi"/>
            <w:szCs w:val="22"/>
          </w:rPr>
          <w:tab/>
        </w:r>
        <w:r w:rsidR="00A55F5D" w:rsidRPr="00F80FF8">
          <w:rPr>
            <w:rStyle w:val="Hyperlink"/>
          </w:rPr>
          <w:t>Software Verification-Test Results not Provided</w:t>
        </w:r>
        <w:r w:rsidR="00A55F5D">
          <w:rPr>
            <w:webHidden/>
          </w:rPr>
          <w:tab/>
        </w:r>
        <w:r w:rsidR="00A55F5D">
          <w:rPr>
            <w:webHidden/>
          </w:rPr>
          <w:fldChar w:fldCharType="begin"/>
        </w:r>
        <w:r w:rsidR="00A55F5D">
          <w:rPr>
            <w:webHidden/>
          </w:rPr>
          <w:instrText xml:space="preserve"> PAGEREF _Toc80082856 \h </w:instrText>
        </w:r>
        <w:r w:rsidR="00A55F5D">
          <w:rPr>
            <w:webHidden/>
          </w:rPr>
        </w:r>
        <w:r w:rsidR="00A55F5D">
          <w:rPr>
            <w:webHidden/>
          </w:rPr>
          <w:fldChar w:fldCharType="separate"/>
        </w:r>
        <w:r w:rsidR="00A55F5D">
          <w:rPr>
            <w:webHidden/>
          </w:rPr>
          <w:t>81</w:t>
        </w:r>
        <w:r w:rsidR="00A55F5D">
          <w:rPr>
            <w:webHidden/>
          </w:rPr>
          <w:fldChar w:fldCharType="end"/>
        </w:r>
      </w:hyperlink>
    </w:p>
    <w:p w14:paraId="7E7E0176" w14:textId="0D03E7D4" w:rsidR="00A55F5D" w:rsidRDefault="009B1CA3">
      <w:pPr>
        <w:pStyle w:val="TOC3"/>
        <w:rPr>
          <w:rFonts w:asciiTheme="minorHAnsi" w:eastAsiaTheme="minorEastAsia" w:hAnsiTheme="minorHAnsi" w:cstheme="minorBidi"/>
          <w:szCs w:val="22"/>
        </w:rPr>
      </w:pPr>
      <w:hyperlink w:anchor="_Toc80082857" w:history="1">
        <w:r w:rsidR="00A55F5D" w:rsidRPr="00F80FF8">
          <w:rPr>
            <w:rStyle w:val="Hyperlink"/>
          </w:rPr>
          <w:t>11.1.12</w:t>
        </w:r>
        <w:r w:rsidR="00A55F5D">
          <w:rPr>
            <w:rFonts w:asciiTheme="minorHAnsi" w:eastAsiaTheme="minorEastAsia" w:hAnsiTheme="minorHAnsi" w:cstheme="minorBidi"/>
            <w:szCs w:val="22"/>
          </w:rPr>
          <w:tab/>
        </w:r>
        <w:r w:rsidR="00A55F5D" w:rsidRPr="00F80FF8">
          <w:rPr>
            <w:rStyle w:val="Hyperlink"/>
          </w:rPr>
          <w:t>Sensitivity Test Results not Provided</w:t>
        </w:r>
        <w:r w:rsidR="00A55F5D">
          <w:rPr>
            <w:webHidden/>
          </w:rPr>
          <w:tab/>
        </w:r>
        <w:r w:rsidR="00A55F5D">
          <w:rPr>
            <w:webHidden/>
          </w:rPr>
          <w:fldChar w:fldCharType="begin"/>
        </w:r>
        <w:r w:rsidR="00A55F5D">
          <w:rPr>
            <w:webHidden/>
          </w:rPr>
          <w:instrText xml:space="preserve"> PAGEREF _Toc80082857 \h </w:instrText>
        </w:r>
        <w:r w:rsidR="00A55F5D">
          <w:rPr>
            <w:webHidden/>
          </w:rPr>
        </w:r>
        <w:r w:rsidR="00A55F5D">
          <w:rPr>
            <w:webHidden/>
          </w:rPr>
          <w:fldChar w:fldCharType="separate"/>
        </w:r>
        <w:r w:rsidR="00A55F5D">
          <w:rPr>
            <w:webHidden/>
          </w:rPr>
          <w:t>81</w:t>
        </w:r>
        <w:r w:rsidR="00A55F5D">
          <w:rPr>
            <w:webHidden/>
          </w:rPr>
          <w:fldChar w:fldCharType="end"/>
        </w:r>
      </w:hyperlink>
    </w:p>
    <w:p w14:paraId="430B124A" w14:textId="6D841E25" w:rsidR="00A55F5D" w:rsidRDefault="009B1CA3">
      <w:pPr>
        <w:pStyle w:val="TOC3"/>
        <w:rPr>
          <w:rFonts w:asciiTheme="minorHAnsi" w:eastAsiaTheme="minorEastAsia" w:hAnsiTheme="minorHAnsi" w:cstheme="minorBidi"/>
          <w:szCs w:val="22"/>
        </w:rPr>
      </w:pPr>
      <w:hyperlink w:anchor="_Toc80082858" w:history="1">
        <w:r w:rsidR="00A55F5D" w:rsidRPr="00F80FF8">
          <w:rPr>
            <w:rStyle w:val="Hyperlink"/>
          </w:rPr>
          <w:t>11.1.13</w:t>
        </w:r>
        <w:r w:rsidR="00A55F5D">
          <w:rPr>
            <w:rFonts w:asciiTheme="minorHAnsi" w:eastAsiaTheme="minorEastAsia" w:hAnsiTheme="minorHAnsi" w:cstheme="minorBidi"/>
            <w:szCs w:val="22"/>
          </w:rPr>
          <w:tab/>
        </w:r>
        <w:r w:rsidR="00A55F5D" w:rsidRPr="00F80FF8">
          <w:rPr>
            <w:rStyle w:val="Hyperlink"/>
          </w:rPr>
          <w:t>General Observations</w:t>
        </w:r>
        <w:r w:rsidR="00A55F5D">
          <w:rPr>
            <w:webHidden/>
          </w:rPr>
          <w:tab/>
        </w:r>
        <w:r w:rsidR="00A55F5D">
          <w:rPr>
            <w:webHidden/>
          </w:rPr>
          <w:fldChar w:fldCharType="begin"/>
        </w:r>
        <w:r w:rsidR="00A55F5D">
          <w:rPr>
            <w:webHidden/>
          </w:rPr>
          <w:instrText xml:space="preserve"> PAGEREF _Toc80082858 \h </w:instrText>
        </w:r>
        <w:r w:rsidR="00A55F5D">
          <w:rPr>
            <w:webHidden/>
          </w:rPr>
        </w:r>
        <w:r w:rsidR="00A55F5D">
          <w:rPr>
            <w:webHidden/>
          </w:rPr>
          <w:fldChar w:fldCharType="separate"/>
        </w:r>
        <w:r w:rsidR="00A55F5D">
          <w:rPr>
            <w:webHidden/>
          </w:rPr>
          <w:t>82</w:t>
        </w:r>
        <w:r w:rsidR="00A55F5D">
          <w:rPr>
            <w:webHidden/>
          </w:rPr>
          <w:fldChar w:fldCharType="end"/>
        </w:r>
      </w:hyperlink>
    </w:p>
    <w:p w14:paraId="1AC975A1" w14:textId="34728BBB" w:rsidR="00A55F5D" w:rsidRDefault="009B1CA3">
      <w:pPr>
        <w:pStyle w:val="TOC1"/>
        <w:rPr>
          <w:rFonts w:asciiTheme="minorHAnsi" w:eastAsiaTheme="minorEastAsia" w:hAnsiTheme="minorHAnsi" w:cstheme="minorBidi"/>
          <w:b w:val="0"/>
          <w:szCs w:val="22"/>
        </w:rPr>
      </w:pPr>
      <w:hyperlink w:anchor="_Toc80082859" w:history="1">
        <w:r w:rsidR="00A55F5D" w:rsidRPr="00F80FF8">
          <w:rPr>
            <w:rStyle w:val="Hyperlink"/>
          </w:rPr>
          <w:t>12.0</w:t>
        </w:r>
        <w:r w:rsidR="00A55F5D">
          <w:rPr>
            <w:rFonts w:asciiTheme="minorHAnsi" w:eastAsiaTheme="minorEastAsia" w:hAnsiTheme="minorHAnsi" w:cstheme="minorBidi"/>
            <w:b w:val="0"/>
            <w:szCs w:val="22"/>
          </w:rPr>
          <w:tab/>
        </w:r>
        <w:r w:rsidR="00A55F5D" w:rsidRPr="00F80FF8">
          <w:rPr>
            <w:rStyle w:val="Hyperlink"/>
          </w:rPr>
          <w:t>Findings, Observations, and NESC Recommendations</w:t>
        </w:r>
        <w:r w:rsidR="00A55F5D">
          <w:rPr>
            <w:webHidden/>
          </w:rPr>
          <w:tab/>
        </w:r>
        <w:r w:rsidR="00A55F5D">
          <w:rPr>
            <w:webHidden/>
          </w:rPr>
          <w:fldChar w:fldCharType="begin"/>
        </w:r>
        <w:r w:rsidR="00A55F5D">
          <w:rPr>
            <w:webHidden/>
          </w:rPr>
          <w:instrText xml:space="preserve"> PAGEREF _Toc80082859 \h </w:instrText>
        </w:r>
        <w:r w:rsidR="00A55F5D">
          <w:rPr>
            <w:webHidden/>
          </w:rPr>
        </w:r>
        <w:r w:rsidR="00A55F5D">
          <w:rPr>
            <w:webHidden/>
          </w:rPr>
          <w:fldChar w:fldCharType="separate"/>
        </w:r>
        <w:r w:rsidR="00A55F5D">
          <w:rPr>
            <w:webHidden/>
          </w:rPr>
          <w:t>82</w:t>
        </w:r>
        <w:r w:rsidR="00A55F5D">
          <w:rPr>
            <w:webHidden/>
          </w:rPr>
          <w:fldChar w:fldCharType="end"/>
        </w:r>
      </w:hyperlink>
    </w:p>
    <w:p w14:paraId="3DB265AC" w14:textId="70011F66" w:rsidR="00A55F5D" w:rsidRDefault="009B1CA3">
      <w:pPr>
        <w:pStyle w:val="TOC2"/>
        <w:rPr>
          <w:rFonts w:asciiTheme="minorHAnsi" w:eastAsiaTheme="minorEastAsia" w:hAnsiTheme="minorHAnsi" w:cstheme="minorBidi"/>
          <w:noProof/>
          <w:szCs w:val="22"/>
        </w:rPr>
      </w:pPr>
      <w:hyperlink w:anchor="_Toc80082860" w:history="1">
        <w:r w:rsidR="00A55F5D" w:rsidRPr="00F80FF8">
          <w:rPr>
            <w:rStyle w:val="Hyperlink"/>
            <w:noProof/>
          </w:rPr>
          <w:t>12.1</w:t>
        </w:r>
        <w:r w:rsidR="00A55F5D">
          <w:rPr>
            <w:rFonts w:asciiTheme="minorHAnsi" w:eastAsiaTheme="minorEastAsia" w:hAnsiTheme="minorHAnsi" w:cstheme="minorBidi"/>
            <w:noProof/>
            <w:szCs w:val="22"/>
          </w:rPr>
          <w:tab/>
        </w:r>
        <w:r w:rsidR="00A55F5D" w:rsidRPr="00F80FF8">
          <w:rPr>
            <w:rStyle w:val="Hyperlink"/>
            <w:noProof/>
          </w:rPr>
          <w:t>Findings</w:t>
        </w:r>
        <w:r w:rsidR="00A55F5D">
          <w:rPr>
            <w:noProof/>
            <w:webHidden/>
          </w:rPr>
          <w:tab/>
        </w:r>
        <w:r w:rsidR="00A55F5D">
          <w:rPr>
            <w:noProof/>
            <w:webHidden/>
          </w:rPr>
          <w:fldChar w:fldCharType="begin"/>
        </w:r>
        <w:r w:rsidR="00A55F5D">
          <w:rPr>
            <w:noProof/>
            <w:webHidden/>
          </w:rPr>
          <w:instrText xml:space="preserve"> PAGEREF _Toc80082860 \h </w:instrText>
        </w:r>
        <w:r w:rsidR="00A55F5D">
          <w:rPr>
            <w:noProof/>
            <w:webHidden/>
          </w:rPr>
        </w:r>
        <w:r w:rsidR="00A55F5D">
          <w:rPr>
            <w:noProof/>
            <w:webHidden/>
          </w:rPr>
          <w:fldChar w:fldCharType="separate"/>
        </w:r>
        <w:r w:rsidR="00A55F5D">
          <w:rPr>
            <w:noProof/>
            <w:webHidden/>
          </w:rPr>
          <w:t>82</w:t>
        </w:r>
        <w:r w:rsidR="00A55F5D">
          <w:rPr>
            <w:noProof/>
            <w:webHidden/>
          </w:rPr>
          <w:fldChar w:fldCharType="end"/>
        </w:r>
      </w:hyperlink>
    </w:p>
    <w:p w14:paraId="7FF35C8F" w14:textId="6A67A8F2" w:rsidR="00A55F5D" w:rsidRDefault="009B1CA3">
      <w:pPr>
        <w:pStyle w:val="TOC2"/>
        <w:rPr>
          <w:rFonts w:asciiTheme="minorHAnsi" w:eastAsiaTheme="minorEastAsia" w:hAnsiTheme="minorHAnsi" w:cstheme="minorBidi"/>
          <w:noProof/>
          <w:szCs w:val="22"/>
        </w:rPr>
      </w:pPr>
      <w:hyperlink w:anchor="_Toc80082861" w:history="1">
        <w:r w:rsidR="00A55F5D" w:rsidRPr="00F80FF8">
          <w:rPr>
            <w:rStyle w:val="Hyperlink"/>
            <w:noProof/>
          </w:rPr>
          <w:t>12.2</w:t>
        </w:r>
        <w:r w:rsidR="00A55F5D">
          <w:rPr>
            <w:rFonts w:asciiTheme="minorHAnsi" w:eastAsiaTheme="minorEastAsia" w:hAnsiTheme="minorHAnsi" w:cstheme="minorBidi"/>
            <w:noProof/>
            <w:szCs w:val="22"/>
          </w:rPr>
          <w:tab/>
        </w:r>
        <w:r w:rsidR="00A55F5D" w:rsidRPr="00F80FF8">
          <w:rPr>
            <w:rStyle w:val="Hyperlink"/>
            <w:noProof/>
          </w:rPr>
          <w:t>Observations</w:t>
        </w:r>
        <w:r w:rsidR="00A55F5D">
          <w:rPr>
            <w:noProof/>
            <w:webHidden/>
          </w:rPr>
          <w:tab/>
        </w:r>
        <w:r w:rsidR="00A55F5D">
          <w:rPr>
            <w:noProof/>
            <w:webHidden/>
          </w:rPr>
          <w:fldChar w:fldCharType="begin"/>
        </w:r>
        <w:r w:rsidR="00A55F5D">
          <w:rPr>
            <w:noProof/>
            <w:webHidden/>
          </w:rPr>
          <w:instrText xml:space="preserve"> PAGEREF _Toc80082861 \h </w:instrText>
        </w:r>
        <w:r w:rsidR="00A55F5D">
          <w:rPr>
            <w:noProof/>
            <w:webHidden/>
          </w:rPr>
        </w:r>
        <w:r w:rsidR="00A55F5D">
          <w:rPr>
            <w:noProof/>
            <w:webHidden/>
          </w:rPr>
          <w:fldChar w:fldCharType="separate"/>
        </w:r>
        <w:r w:rsidR="00A55F5D">
          <w:rPr>
            <w:noProof/>
            <w:webHidden/>
          </w:rPr>
          <w:t>84</w:t>
        </w:r>
        <w:r w:rsidR="00A55F5D">
          <w:rPr>
            <w:noProof/>
            <w:webHidden/>
          </w:rPr>
          <w:fldChar w:fldCharType="end"/>
        </w:r>
      </w:hyperlink>
    </w:p>
    <w:p w14:paraId="3632DB6D" w14:textId="2924D238" w:rsidR="00A55F5D" w:rsidRDefault="009B1CA3">
      <w:pPr>
        <w:pStyle w:val="TOC2"/>
        <w:rPr>
          <w:rFonts w:asciiTheme="minorHAnsi" w:eastAsiaTheme="minorEastAsia" w:hAnsiTheme="minorHAnsi" w:cstheme="minorBidi"/>
          <w:noProof/>
          <w:szCs w:val="22"/>
        </w:rPr>
      </w:pPr>
      <w:hyperlink w:anchor="_Toc80082862" w:history="1">
        <w:r w:rsidR="00A55F5D" w:rsidRPr="00F80FF8">
          <w:rPr>
            <w:rStyle w:val="Hyperlink"/>
            <w:noProof/>
          </w:rPr>
          <w:t>12.3</w:t>
        </w:r>
        <w:r w:rsidR="00A55F5D">
          <w:rPr>
            <w:rFonts w:asciiTheme="minorHAnsi" w:eastAsiaTheme="minorEastAsia" w:hAnsiTheme="minorHAnsi" w:cstheme="minorBidi"/>
            <w:noProof/>
            <w:szCs w:val="22"/>
          </w:rPr>
          <w:tab/>
        </w:r>
        <w:r w:rsidR="00A55F5D" w:rsidRPr="00F80FF8">
          <w:rPr>
            <w:rStyle w:val="Hyperlink"/>
            <w:noProof/>
          </w:rPr>
          <w:t>NESC Recommendations</w:t>
        </w:r>
        <w:r w:rsidR="00A55F5D">
          <w:rPr>
            <w:noProof/>
            <w:webHidden/>
          </w:rPr>
          <w:tab/>
        </w:r>
        <w:r w:rsidR="00A55F5D">
          <w:rPr>
            <w:noProof/>
            <w:webHidden/>
          </w:rPr>
          <w:fldChar w:fldCharType="begin"/>
        </w:r>
        <w:r w:rsidR="00A55F5D">
          <w:rPr>
            <w:noProof/>
            <w:webHidden/>
          </w:rPr>
          <w:instrText xml:space="preserve"> PAGEREF _Toc80082862 \h </w:instrText>
        </w:r>
        <w:r w:rsidR="00A55F5D">
          <w:rPr>
            <w:noProof/>
            <w:webHidden/>
          </w:rPr>
        </w:r>
        <w:r w:rsidR="00A55F5D">
          <w:rPr>
            <w:noProof/>
            <w:webHidden/>
          </w:rPr>
          <w:fldChar w:fldCharType="separate"/>
        </w:r>
        <w:r w:rsidR="00A55F5D">
          <w:rPr>
            <w:noProof/>
            <w:webHidden/>
          </w:rPr>
          <w:t>85</w:t>
        </w:r>
        <w:r w:rsidR="00A55F5D">
          <w:rPr>
            <w:noProof/>
            <w:webHidden/>
          </w:rPr>
          <w:fldChar w:fldCharType="end"/>
        </w:r>
      </w:hyperlink>
    </w:p>
    <w:p w14:paraId="5818B9A4" w14:textId="3EE59188" w:rsidR="00A55F5D" w:rsidRDefault="009B1CA3">
      <w:pPr>
        <w:pStyle w:val="TOC1"/>
        <w:rPr>
          <w:rFonts w:asciiTheme="minorHAnsi" w:eastAsiaTheme="minorEastAsia" w:hAnsiTheme="minorHAnsi" w:cstheme="minorBidi"/>
          <w:b w:val="0"/>
          <w:szCs w:val="22"/>
        </w:rPr>
      </w:pPr>
      <w:hyperlink w:anchor="_Toc80082863" w:history="1">
        <w:r w:rsidR="00A55F5D" w:rsidRPr="00F80FF8">
          <w:rPr>
            <w:rStyle w:val="Hyperlink"/>
          </w:rPr>
          <w:t>13.0</w:t>
        </w:r>
        <w:r w:rsidR="00A55F5D">
          <w:rPr>
            <w:rFonts w:asciiTheme="minorHAnsi" w:eastAsiaTheme="minorEastAsia" w:hAnsiTheme="minorHAnsi" w:cstheme="minorBidi"/>
            <w:b w:val="0"/>
            <w:szCs w:val="22"/>
          </w:rPr>
          <w:tab/>
        </w:r>
        <w:r w:rsidR="00A55F5D" w:rsidRPr="00F80FF8">
          <w:rPr>
            <w:rStyle w:val="Hyperlink"/>
          </w:rPr>
          <w:t>Alternative Viewpoint(s)</w:t>
        </w:r>
        <w:r w:rsidR="00A55F5D">
          <w:rPr>
            <w:webHidden/>
          </w:rPr>
          <w:tab/>
        </w:r>
        <w:r w:rsidR="00A55F5D">
          <w:rPr>
            <w:webHidden/>
          </w:rPr>
          <w:fldChar w:fldCharType="begin"/>
        </w:r>
        <w:r w:rsidR="00A55F5D">
          <w:rPr>
            <w:webHidden/>
          </w:rPr>
          <w:instrText xml:space="preserve"> PAGEREF _Toc80082863 \h </w:instrText>
        </w:r>
        <w:r w:rsidR="00A55F5D">
          <w:rPr>
            <w:webHidden/>
          </w:rPr>
        </w:r>
        <w:r w:rsidR="00A55F5D">
          <w:rPr>
            <w:webHidden/>
          </w:rPr>
          <w:fldChar w:fldCharType="separate"/>
        </w:r>
        <w:r w:rsidR="00A55F5D">
          <w:rPr>
            <w:webHidden/>
          </w:rPr>
          <w:t>86</w:t>
        </w:r>
        <w:r w:rsidR="00A55F5D">
          <w:rPr>
            <w:webHidden/>
          </w:rPr>
          <w:fldChar w:fldCharType="end"/>
        </w:r>
      </w:hyperlink>
    </w:p>
    <w:p w14:paraId="4796A8A3" w14:textId="29EA2B16" w:rsidR="00A55F5D" w:rsidRDefault="009B1CA3">
      <w:pPr>
        <w:pStyle w:val="TOC1"/>
        <w:rPr>
          <w:rFonts w:asciiTheme="minorHAnsi" w:eastAsiaTheme="minorEastAsia" w:hAnsiTheme="minorHAnsi" w:cstheme="minorBidi"/>
          <w:b w:val="0"/>
          <w:szCs w:val="22"/>
        </w:rPr>
      </w:pPr>
      <w:hyperlink w:anchor="_Toc80082864" w:history="1">
        <w:r w:rsidR="00A55F5D" w:rsidRPr="00F80FF8">
          <w:rPr>
            <w:rStyle w:val="Hyperlink"/>
          </w:rPr>
          <w:t>14.0</w:t>
        </w:r>
        <w:r w:rsidR="00A55F5D">
          <w:rPr>
            <w:rFonts w:asciiTheme="minorHAnsi" w:eastAsiaTheme="minorEastAsia" w:hAnsiTheme="minorHAnsi" w:cstheme="minorBidi"/>
            <w:b w:val="0"/>
            <w:szCs w:val="22"/>
          </w:rPr>
          <w:tab/>
        </w:r>
        <w:r w:rsidR="00A55F5D" w:rsidRPr="00F80FF8">
          <w:rPr>
            <w:rStyle w:val="Hyperlink"/>
          </w:rPr>
          <w:t>Other Deliverables</w:t>
        </w:r>
        <w:r w:rsidR="00A55F5D">
          <w:rPr>
            <w:webHidden/>
          </w:rPr>
          <w:tab/>
        </w:r>
        <w:r w:rsidR="00A55F5D">
          <w:rPr>
            <w:webHidden/>
          </w:rPr>
          <w:fldChar w:fldCharType="begin"/>
        </w:r>
        <w:r w:rsidR="00A55F5D">
          <w:rPr>
            <w:webHidden/>
          </w:rPr>
          <w:instrText xml:space="preserve"> PAGEREF _Toc80082864 \h </w:instrText>
        </w:r>
        <w:r w:rsidR="00A55F5D">
          <w:rPr>
            <w:webHidden/>
          </w:rPr>
        </w:r>
        <w:r w:rsidR="00A55F5D">
          <w:rPr>
            <w:webHidden/>
          </w:rPr>
          <w:fldChar w:fldCharType="separate"/>
        </w:r>
        <w:r w:rsidR="00A55F5D">
          <w:rPr>
            <w:webHidden/>
          </w:rPr>
          <w:t>87</w:t>
        </w:r>
        <w:r w:rsidR="00A55F5D">
          <w:rPr>
            <w:webHidden/>
          </w:rPr>
          <w:fldChar w:fldCharType="end"/>
        </w:r>
      </w:hyperlink>
    </w:p>
    <w:p w14:paraId="79D049CE" w14:textId="6BCB7646" w:rsidR="00A55F5D" w:rsidRDefault="009B1CA3">
      <w:pPr>
        <w:pStyle w:val="TOC1"/>
        <w:rPr>
          <w:rFonts w:asciiTheme="minorHAnsi" w:eastAsiaTheme="minorEastAsia" w:hAnsiTheme="minorHAnsi" w:cstheme="minorBidi"/>
          <w:b w:val="0"/>
          <w:szCs w:val="22"/>
        </w:rPr>
      </w:pPr>
      <w:hyperlink w:anchor="_Toc80082865" w:history="1">
        <w:r w:rsidR="00A55F5D" w:rsidRPr="00F80FF8">
          <w:rPr>
            <w:rStyle w:val="Hyperlink"/>
          </w:rPr>
          <w:t>15.0</w:t>
        </w:r>
        <w:r w:rsidR="00A55F5D">
          <w:rPr>
            <w:rFonts w:asciiTheme="minorHAnsi" w:eastAsiaTheme="minorEastAsia" w:hAnsiTheme="minorHAnsi" w:cstheme="minorBidi"/>
            <w:b w:val="0"/>
            <w:szCs w:val="22"/>
          </w:rPr>
          <w:tab/>
        </w:r>
        <w:r w:rsidR="00A55F5D" w:rsidRPr="00F80FF8">
          <w:rPr>
            <w:rStyle w:val="Hyperlink"/>
          </w:rPr>
          <w:t>Lessons Learned</w:t>
        </w:r>
        <w:r w:rsidR="00A55F5D">
          <w:rPr>
            <w:webHidden/>
          </w:rPr>
          <w:tab/>
        </w:r>
        <w:r w:rsidR="00A55F5D">
          <w:rPr>
            <w:webHidden/>
          </w:rPr>
          <w:fldChar w:fldCharType="begin"/>
        </w:r>
        <w:r w:rsidR="00A55F5D">
          <w:rPr>
            <w:webHidden/>
          </w:rPr>
          <w:instrText xml:space="preserve"> PAGEREF _Toc80082865 \h </w:instrText>
        </w:r>
        <w:r w:rsidR="00A55F5D">
          <w:rPr>
            <w:webHidden/>
          </w:rPr>
        </w:r>
        <w:r w:rsidR="00A55F5D">
          <w:rPr>
            <w:webHidden/>
          </w:rPr>
          <w:fldChar w:fldCharType="separate"/>
        </w:r>
        <w:r w:rsidR="00A55F5D">
          <w:rPr>
            <w:webHidden/>
          </w:rPr>
          <w:t>87</w:t>
        </w:r>
        <w:r w:rsidR="00A55F5D">
          <w:rPr>
            <w:webHidden/>
          </w:rPr>
          <w:fldChar w:fldCharType="end"/>
        </w:r>
      </w:hyperlink>
    </w:p>
    <w:p w14:paraId="46AC66CF" w14:textId="52F45A8F" w:rsidR="00A55F5D" w:rsidRDefault="009B1CA3">
      <w:pPr>
        <w:pStyle w:val="TOC1"/>
        <w:rPr>
          <w:rFonts w:asciiTheme="minorHAnsi" w:eastAsiaTheme="minorEastAsia" w:hAnsiTheme="minorHAnsi" w:cstheme="minorBidi"/>
          <w:b w:val="0"/>
          <w:szCs w:val="22"/>
        </w:rPr>
      </w:pPr>
      <w:hyperlink w:anchor="_Toc80082866" w:history="1">
        <w:r w:rsidR="00A55F5D" w:rsidRPr="00F80FF8">
          <w:rPr>
            <w:rStyle w:val="Hyperlink"/>
          </w:rPr>
          <w:t>16.0</w:t>
        </w:r>
        <w:r w:rsidR="00A55F5D">
          <w:rPr>
            <w:rFonts w:asciiTheme="minorHAnsi" w:eastAsiaTheme="minorEastAsia" w:hAnsiTheme="minorHAnsi" w:cstheme="minorBidi"/>
            <w:b w:val="0"/>
            <w:szCs w:val="22"/>
          </w:rPr>
          <w:tab/>
        </w:r>
        <w:r w:rsidR="00A55F5D" w:rsidRPr="00F80FF8">
          <w:rPr>
            <w:rStyle w:val="Hyperlink"/>
          </w:rPr>
          <w:t>Recommendations for NASA Standards and Specifications</w:t>
        </w:r>
        <w:r w:rsidR="00A55F5D">
          <w:rPr>
            <w:webHidden/>
          </w:rPr>
          <w:tab/>
        </w:r>
        <w:r w:rsidR="00A55F5D">
          <w:rPr>
            <w:webHidden/>
          </w:rPr>
          <w:fldChar w:fldCharType="begin"/>
        </w:r>
        <w:r w:rsidR="00A55F5D">
          <w:rPr>
            <w:webHidden/>
          </w:rPr>
          <w:instrText xml:space="preserve"> PAGEREF _Toc80082866 \h </w:instrText>
        </w:r>
        <w:r w:rsidR="00A55F5D">
          <w:rPr>
            <w:webHidden/>
          </w:rPr>
        </w:r>
        <w:r w:rsidR="00A55F5D">
          <w:rPr>
            <w:webHidden/>
          </w:rPr>
          <w:fldChar w:fldCharType="separate"/>
        </w:r>
        <w:r w:rsidR="00A55F5D">
          <w:rPr>
            <w:webHidden/>
          </w:rPr>
          <w:t>87</w:t>
        </w:r>
        <w:r w:rsidR="00A55F5D">
          <w:rPr>
            <w:webHidden/>
          </w:rPr>
          <w:fldChar w:fldCharType="end"/>
        </w:r>
      </w:hyperlink>
    </w:p>
    <w:p w14:paraId="5EF10085" w14:textId="70AB91F5" w:rsidR="00A55F5D" w:rsidRDefault="009B1CA3">
      <w:pPr>
        <w:pStyle w:val="TOC1"/>
        <w:rPr>
          <w:rFonts w:asciiTheme="minorHAnsi" w:eastAsiaTheme="minorEastAsia" w:hAnsiTheme="minorHAnsi" w:cstheme="minorBidi"/>
          <w:b w:val="0"/>
          <w:szCs w:val="22"/>
        </w:rPr>
      </w:pPr>
      <w:hyperlink w:anchor="_Toc80082867" w:history="1">
        <w:r w:rsidR="00A55F5D" w:rsidRPr="00F80FF8">
          <w:rPr>
            <w:rStyle w:val="Hyperlink"/>
          </w:rPr>
          <w:t>17.0</w:t>
        </w:r>
        <w:r w:rsidR="00A55F5D">
          <w:rPr>
            <w:rFonts w:asciiTheme="minorHAnsi" w:eastAsiaTheme="minorEastAsia" w:hAnsiTheme="minorHAnsi" w:cstheme="minorBidi"/>
            <w:b w:val="0"/>
            <w:szCs w:val="22"/>
          </w:rPr>
          <w:tab/>
        </w:r>
        <w:r w:rsidR="00A55F5D" w:rsidRPr="00F80FF8">
          <w:rPr>
            <w:rStyle w:val="Hyperlink"/>
          </w:rPr>
          <w:t>Definition of Terms</w:t>
        </w:r>
        <w:r w:rsidR="00A55F5D">
          <w:rPr>
            <w:webHidden/>
          </w:rPr>
          <w:tab/>
        </w:r>
        <w:r w:rsidR="00A55F5D">
          <w:rPr>
            <w:webHidden/>
          </w:rPr>
          <w:fldChar w:fldCharType="begin"/>
        </w:r>
        <w:r w:rsidR="00A55F5D">
          <w:rPr>
            <w:webHidden/>
          </w:rPr>
          <w:instrText xml:space="preserve"> PAGEREF _Toc80082867 \h </w:instrText>
        </w:r>
        <w:r w:rsidR="00A55F5D">
          <w:rPr>
            <w:webHidden/>
          </w:rPr>
        </w:r>
        <w:r w:rsidR="00A55F5D">
          <w:rPr>
            <w:webHidden/>
          </w:rPr>
          <w:fldChar w:fldCharType="separate"/>
        </w:r>
        <w:r w:rsidR="00A55F5D">
          <w:rPr>
            <w:webHidden/>
          </w:rPr>
          <w:t>87</w:t>
        </w:r>
        <w:r w:rsidR="00A55F5D">
          <w:rPr>
            <w:webHidden/>
          </w:rPr>
          <w:fldChar w:fldCharType="end"/>
        </w:r>
      </w:hyperlink>
    </w:p>
    <w:p w14:paraId="5EADC8AE" w14:textId="459BE116" w:rsidR="00A55F5D" w:rsidRDefault="009B1CA3">
      <w:pPr>
        <w:pStyle w:val="TOC1"/>
        <w:rPr>
          <w:rFonts w:asciiTheme="minorHAnsi" w:eastAsiaTheme="minorEastAsia" w:hAnsiTheme="minorHAnsi" w:cstheme="minorBidi"/>
          <w:b w:val="0"/>
          <w:szCs w:val="22"/>
        </w:rPr>
      </w:pPr>
      <w:hyperlink w:anchor="_Toc80082868" w:history="1">
        <w:r w:rsidR="00A55F5D" w:rsidRPr="00F80FF8">
          <w:rPr>
            <w:rStyle w:val="Hyperlink"/>
          </w:rPr>
          <w:t>18.0</w:t>
        </w:r>
        <w:r w:rsidR="00A55F5D">
          <w:rPr>
            <w:rFonts w:asciiTheme="minorHAnsi" w:eastAsiaTheme="minorEastAsia" w:hAnsiTheme="minorHAnsi" w:cstheme="minorBidi"/>
            <w:b w:val="0"/>
            <w:szCs w:val="22"/>
          </w:rPr>
          <w:tab/>
        </w:r>
        <w:r w:rsidR="00A55F5D" w:rsidRPr="00F80FF8">
          <w:rPr>
            <w:rStyle w:val="Hyperlink"/>
          </w:rPr>
          <w:t>Acronyms and Nomenclature</w:t>
        </w:r>
        <w:r w:rsidR="00A55F5D">
          <w:rPr>
            <w:webHidden/>
          </w:rPr>
          <w:tab/>
        </w:r>
        <w:r w:rsidR="00A55F5D">
          <w:rPr>
            <w:webHidden/>
          </w:rPr>
          <w:fldChar w:fldCharType="begin"/>
        </w:r>
        <w:r w:rsidR="00A55F5D">
          <w:rPr>
            <w:webHidden/>
          </w:rPr>
          <w:instrText xml:space="preserve"> PAGEREF _Toc80082868 \h </w:instrText>
        </w:r>
        <w:r w:rsidR="00A55F5D">
          <w:rPr>
            <w:webHidden/>
          </w:rPr>
        </w:r>
        <w:r w:rsidR="00A55F5D">
          <w:rPr>
            <w:webHidden/>
          </w:rPr>
          <w:fldChar w:fldCharType="separate"/>
        </w:r>
        <w:r w:rsidR="00A55F5D">
          <w:rPr>
            <w:webHidden/>
          </w:rPr>
          <w:t>87</w:t>
        </w:r>
        <w:r w:rsidR="00A55F5D">
          <w:rPr>
            <w:webHidden/>
          </w:rPr>
          <w:fldChar w:fldCharType="end"/>
        </w:r>
      </w:hyperlink>
    </w:p>
    <w:p w14:paraId="4BF8974C" w14:textId="57B2CCF0" w:rsidR="00A55F5D" w:rsidRDefault="009B1CA3">
      <w:pPr>
        <w:pStyle w:val="TOC1"/>
        <w:rPr>
          <w:rFonts w:asciiTheme="minorHAnsi" w:eastAsiaTheme="minorEastAsia" w:hAnsiTheme="minorHAnsi" w:cstheme="minorBidi"/>
          <w:b w:val="0"/>
          <w:szCs w:val="22"/>
        </w:rPr>
      </w:pPr>
      <w:hyperlink w:anchor="_Toc80082869" w:history="1">
        <w:r w:rsidR="00A55F5D" w:rsidRPr="00F80FF8">
          <w:rPr>
            <w:rStyle w:val="Hyperlink"/>
          </w:rPr>
          <w:t>19.0</w:t>
        </w:r>
        <w:r w:rsidR="00A55F5D">
          <w:rPr>
            <w:rFonts w:asciiTheme="minorHAnsi" w:eastAsiaTheme="minorEastAsia" w:hAnsiTheme="minorHAnsi" w:cstheme="minorBidi"/>
            <w:b w:val="0"/>
            <w:szCs w:val="22"/>
          </w:rPr>
          <w:tab/>
        </w:r>
        <w:r w:rsidR="00A55F5D" w:rsidRPr="00F80FF8">
          <w:rPr>
            <w:rStyle w:val="Hyperlink"/>
          </w:rPr>
          <w:t>References</w:t>
        </w:r>
        <w:r w:rsidR="00A55F5D">
          <w:rPr>
            <w:webHidden/>
          </w:rPr>
          <w:tab/>
        </w:r>
        <w:r w:rsidR="00A55F5D">
          <w:rPr>
            <w:webHidden/>
          </w:rPr>
          <w:fldChar w:fldCharType="begin"/>
        </w:r>
        <w:r w:rsidR="00A55F5D">
          <w:rPr>
            <w:webHidden/>
          </w:rPr>
          <w:instrText xml:space="preserve"> PAGEREF _Toc80082869 \h </w:instrText>
        </w:r>
        <w:r w:rsidR="00A55F5D">
          <w:rPr>
            <w:webHidden/>
          </w:rPr>
        </w:r>
        <w:r w:rsidR="00A55F5D">
          <w:rPr>
            <w:webHidden/>
          </w:rPr>
          <w:fldChar w:fldCharType="separate"/>
        </w:r>
        <w:r w:rsidR="00A55F5D">
          <w:rPr>
            <w:webHidden/>
          </w:rPr>
          <w:t>89</w:t>
        </w:r>
        <w:r w:rsidR="00A55F5D">
          <w:rPr>
            <w:webHidden/>
          </w:rPr>
          <w:fldChar w:fldCharType="end"/>
        </w:r>
      </w:hyperlink>
    </w:p>
    <w:p w14:paraId="5DCF1C4D" w14:textId="1AD12184" w:rsidR="00BD7A2A" w:rsidRPr="0058440F" w:rsidRDefault="00E40C4E" w:rsidP="0058440F">
      <w:pPr>
        <w:pStyle w:val="BodyText"/>
        <w:spacing w:before="0"/>
        <w:rPr>
          <w:sz w:val="16"/>
          <w:szCs w:val="16"/>
        </w:rPr>
      </w:pPr>
      <w:r>
        <w:fldChar w:fldCharType="end"/>
      </w:r>
    </w:p>
    <w:p w14:paraId="074D55DB" w14:textId="77777777" w:rsidR="00BD7A2A" w:rsidRDefault="00E47385">
      <w:pPr>
        <w:pStyle w:val="ListofFigandTab"/>
      </w:pPr>
      <w:r>
        <w:t>List of Figures</w:t>
      </w:r>
    </w:p>
    <w:p w14:paraId="4BE24C50" w14:textId="56A0D3F0" w:rsidR="00A55F5D" w:rsidRDefault="00D6422F">
      <w:pPr>
        <w:pStyle w:val="TOC4"/>
        <w:rPr>
          <w:rFonts w:asciiTheme="minorHAnsi" w:eastAsiaTheme="minorEastAsia" w:hAnsiTheme="minorHAnsi" w:cstheme="minorBidi"/>
          <w:noProof/>
          <w:szCs w:val="22"/>
        </w:rPr>
      </w:pPr>
      <w:r>
        <w:fldChar w:fldCharType="begin"/>
      </w:r>
      <w:r>
        <w:instrText xml:space="preserve"> TOC \h \z \t "Figure,4" </w:instrText>
      </w:r>
      <w:r>
        <w:fldChar w:fldCharType="separate"/>
      </w:r>
      <w:hyperlink w:anchor="_Toc80082870" w:history="1">
        <w:r w:rsidR="00A55F5D" w:rsidRPr="00004964">
          <w:rPr>
            <w:rStyle w:val="Hyperlink"/>
            <w:noProof/>
          </w:rPr>
          <w:t>Figure 6.1-1. Zook’s Cumulative Ejecta Flux Environment</w:t>
        </w:r>
        <w:r w:rsidR="00A55F5D">
          <w:rPr>
            <w:noProof/>
            <w:webHidden/>
          </w:rPr>
          <w:tab/>
        </w:r>
        <w:r w:rsidR="00A55F5D">
          <w:rPr>
            <w:noProof/>
            <w:webHidden/>
          </w:rPr>
          <w:fldChar w:fldCharType="begin"/>
        </w:r>
        <w:r w:rsidR="00A55F5D">
          <w:rPr>
            <w:noProof/>
            <w:webHidden/>
          </w:rPr>
          <w:instrText xml:space="preserve"> PAGEREF _Toc80082870 \h </w:instrText>
        </w:r>
        <w:r w:rsidR="00A55F5D">
          <w:rPr>
            <w:noProof/>
            <w:webHidden/>
          </w:rPr>
        </w:r>
        <w:r w:rsidR="00A55F5D">
          <w:rPr>
            <w:noProof/>
            <w:webHidden/>
          </w:rPr>
          <w:fldChar w:fldCharType="separate"/>
        </w:r>
        <w:r w:rsidR="00A55F5D">
          <w:rPr>
            <w:noProof/>
            <w:webHidden/>
          </w:rPr>
          <w:t>12</w:t>
        </w:r>
        <w:r w:rsidR="00A55F5D">
          <w:rPr>
            <w:noProof/>
            <w:webHidden/>
          </w:rPr>
          <w:fldChar w:fldCharType="end"/>
        </w:r>
      </w:hyperlink>
    </w:p>
    <w:p w14:paraId="43968795" w14:textId="0A460660" w:rsidR="00A55F5D" w:rsidRDefault="009B1CA3">
      <w:pPr>
        <w:pStyle w:val="TOC4"/>
        <w:rPr>
          <w:rFonts w:asciiTheme="minorHAnsi" w:eastAsiaTheme="minorEastAsia" w:hAnsiTheme="minorHAnsi" w:cstheme="minorBidi"/>
          <w:noProof/>
          <w:szCs w:val="22"/>
        </w:rPr>
      </w:pPr>
      <w:hyperlink w:anchor="_Toc80082871" w:history="1">
        <w:r w:rsidR="00A55F5D" w:rsidRPr="00004964">
          <w:rPr>
            <w:rStyle w:val="Hyperlink"/>
            <w:noProof/>
          </w:rPr>
          <w:t>Figure 6.1-2. NASA SP-8013 Cumulative Ejecta Flux Environment</w:t>
        </w:r>
        <w:r w:rsidR="00A55F5D">
          <w:rPr>
            <w:noProof/>
            <w:webHidden/>
          </w:rPr>
          <w:tab/>
        </w:r>
        <w:r w:rsidR="00A55F5D">
          <w:rPr>
            <w:noProof/>
            <w:webHidden/>
          </w:rPr>
          <w:fldChar w:fldCharType="begin"/>
        </w:r>
        <w:r w:rsidR="00A55F5D">
          <w:rPr>
            <w:noProof/>
            <w:webHidden/>
          </w:rPr>
          <w:instrText xml:space="preserve"> PAGEREF _Toc80082871 \h </w:instrText>
        </w:r>
        <w:r w:rsidR="00A55F5D">
          <w:rPr>
            <w:noProof/>
            <w:webHidden/>
          </w:rPr>
        </w:r>
        <w:r w:rsidR="00A55F5D">
          <w:rPr>
            <w:noProof/>
            <w:webHidden/>
          </w:rPr>
          <w:fldChar w:fldCharType="separate"/>
        </w:r>
        <w:r w:rsidR="00A55F5D">
          <w:rPr>
            <w:noProof/>
            <w:webHidden/>
          </w:rPr>
          <w:t>13</w:t>
        </w:r>
        <w:r w:rsidR="00A55F5D">
          <w:rPr>
            <w:noProof/>
            <w:webHidden/>
          </w:rPr>
          <w:fldChar w:fldCharType="end"/>
        </w:r>
      </w:hyperlink>
    </w:p>
    <w:p w14:paraId="00DC35E6" w14:textId="1FE02A88" w:rsidR="00A55F5D" w:rsidRDefault="009B1CA3">
      <w:pPr>
        <w:pStyle w:val="TOC4"/>
        <w:rPr>
          <w:rFonts w:asciiTheme="minorHAnsi" w:eastAsiaTheme="minorEastAsia" w:hAnsiTheme="minorHAnsi" w:cstheme="minorBidi"/>
          <w:noProof/>
          <w:szCs w:val="22"/>
        </w:rPr>
      </w:pPr>
      <w:hyperlink w:anchor="_Toc80082872" w:history="1">
        <w:r w:rsidR="00A55F5D" w:rsidRPr="00004964">
          <w:rPr>
            <w:rStyle w:val="Hyperlink"/>
            <w:noProof/>
          </w:rPr>
          <w:t>Figure 6.3-1. Risk Assessment Model Flow Chart</w:t>
        </w:r>
        <w:r w:rsidR="00A55F5D">
          <w:rPr>
            <w:noProof/>
            <w:webHidden/>
          </w:rPr>
          <w:tab/>
        </w:r>
        <w:r w:rsidR="00A55F5D">
          <w:rPr>
            <w:noProof/>
            <w:webHidden/>
          </w:rPr>
          <w:fldChar w:fldCharType="begin"/>
        </w:r>
        <w:r w:rsidR="00A55F5D">
          <w:rPr>
            <w:noProof/>
            <w:webHidden/>
          </w:rPr>
          <w:instrText xml:space="preserve"> PAGEREF _Toc80082872 \h </w:instrText>
        </w:r>
        <w:r w:rsidR="00A55F5D">
          <w:rPr>
            <w:noProof/>
            <w:webHidden/>
          </w:rPr>
        </w:r>
        <w:r w:rsidR="00A55F5D">
          <w:rPr>
            <w:noProof/>
            <w:webHidden/>
          </w:rPr>
          <w:fldChar w:fldCharType="separate"/>
        </w:r>
        <w:r w:rsidR="00A55F5D">
          <w:rPr>
            <w:noProof/>
            <w:webHidden/>
          </w:rPr>
          <w:t>16</w:t>
        </w:r>
        <w:r w:rsidR="00A55F5D">
          <w:rPr>
            <w:noProof/>
            <w:webHidden/>
          </w:rPr>
          <w:fldChar w:fldCharType="end"/>
        </w:r>
      </w:hyperlink>
    </w:p>
    <w:p w14:paraId="1B0C7912" w14:textId="4E2C0CAE" w:rsidR="00A55F5D" w:rsidRDefault="009B1CA3">
      <w:pPr>
        <w:pStyle w:val="TOC4"/>
        <w:rPr>
          <w:rFonts w:asciiTheme="minorHAnsi" w:eastAsiaTheme="minorEastAsia" w:hAnsiTheme="minorHAnsi" w:cstheme="minorBidi"/>
          <w:noProof/>
          <w:szCs w:val="22"/>
        </w:rPr>
      </w:pPr>
      <w:hyperlink w:anchor="_Toc80082873" w:history="1">
        <w:r w:rsidR="00A55F5D" w:rsidRPr="00004964">
          <w:rPr>
            <w:rStyle w:val="Hyperlink"/>
            <w:noProof/>
          </w:rPr>
          <w:t>Figure 7.2-1. Elevation Angle and Speed Distributions of NEAs Impacting Lunar Surface</w:t>
        </w:r>
        <w:r w:rsidR="00A55F5D">
          <w:rPr>
            <w:noProof/>
            <w:webHidden/>
          </w:rPr>
          <w:tab/>
        </w:r>
        <w:r w:rsidR="00A55F5D">
          <w:rPr>
            <w:noProof/>
            <w:webHidden/>
          </w:rPr>
          <w:fldChar w:fldCharType="begin"/>
        </w:r>
        <w:r w:rsidR="00A55F5D">
          <w:rPr>
            <w:noProof/>
            <w:webHidden/>
          </w:rPr>
          <w:instrText xml:space="preserve"> PAGEREF _Toc80082873 \h </w:instrText>
        </w:r>
        <w:r w:rsidR="00A55F5D">
          <w:rPr>
            <w:noProof/>
            <w:webHidden/>
          </w:rPr>
        </w:r>
        <w:r w:rsidR="00A55F5D">
          <w:rPr>
            <w:noProof/>
            <w:webHidden/>
          </w:rPr>
          <w:fldChar w:fldCharType="separate"/>
        </w:r>
        <w:r w:rsidR="00A55F5D">
          <w:rPr>
            <w:noProof/>
            <w:webHidden/>
          </w:rPr>
          <w:t>20</w:t>
        </w:r>
        <w:r w:rsidR="00A55F5D">
          <w:rPr>
            <w:noProof/>
            <w:webHidden/>
          </w:rPr>
          <w:fldChar w:fldCharType="end"/>
        </w:r>
      </w:hyperlink>
    </w:p>
    <w:p w14:paraId="488D6A14" w14:textId="2423D8CD" w:rsidR="00A55F5D" w:rsidRDefault="009B1CA3">
      <w:pPr>
        <w:pStyle w:val="TOC4"/>
        <w:rPr>
          <w:rFonts w:asciiTheme="minorHAnsi" w:eastAsiaTheme="minorEastAsia" w:hAnsiTheme="minorHAnsi" w:cstheme="minorBidi"/>
          <w:noProof/>
          <w:szCs w:val="22"/>
        </w:rPr>
      </w:pPr>
      <w:hyperlink w:anchor="_Toc80082874" w:history="1">
        <w:r w:rsidR="00A55F5D" w:rsidRPr="00004964">
          <w:rPr>
            <w:rStyle w:val="Hyperlink"/>
            <w:noProof/>
          </w:rPr>
          <w:t>Figure 7.2-2. Directionality of NEAs Relative to an Object Orbiting Sun at 1 au</w:t>
        </w:r>
        <w:r w:rsidR="00A55F5D">
          <w:rPr>
            <w:noProof/>
            <w:webHidden/>
          </w:rPr>
          <w:tab/>
        </w:r>
        <w:r w:rsidR="00A55F5D">
          <w:rPr>
            <w:noProof/>
            <w:webHidden/>
          </w:rPr>
          <w:fldChar w:fldCharType="begin"/>
        </w:r>
        <w:r w:rsidR="00A55F5D">
          <w:rPr>
            <w:noProof/>
            <w:webHidden/>
          </w:rPr>
          <w:instrText xml:space="preserve"> PAGEREF _Toc80082874 \h </w:instrText>
        </w:r>
        <w:r w:rsidR="00A55F5D">
          <w:rPr>
            <w:noProof/>
            <w:webHidden/>
          </w:rPr>
        </w:r>
        <w:r w:rsidR="00A55F5D">
          <w:rPr>
            <w:noProof/>
            <w:webHidden/>
          </w:rPr>
          <w:fldChar w:fldCharType="separate"/>
        </w:r>
        <w:r w:rsidR="00A55F5D">
          <w:rPr>
            <w:noProof/>
            <w:webHidden/>
          </w:rPr>
          <w:t>21</w:t>
        </w:r>
        <w:r w:rsidR="00A55F5D">
          <w:rPr>
            <w:noProof/>
            <w:webHidden/>
          </w:rPr>
          <w:fldChar w:fldCharType="end"/>
        </w:r>
      </w:hyperlink>
    </w:p>
    <w:p w14:paraId="742B4BA1" w14:textId="54F7339A" w:rsidR="00A55F5D" w:rsidRDefault="009B1CA3">
      <w:pPr>
        <w:pStyle w:val="TOC4"/>
        <w:rPr>
          <w:rFonts w:asciiTheme="minorHAnsi" w:eastAsiaTheme="minorEastAsia" w:hAnsiTheme="minorHAnsi" w:cstheme="minorBidi"/>
          <w:noProof/>
          <w:szCs w:val="22"/>
        </w:rPr>
      </w:pPr>
      <w:hyperlink w:anchor="_Toc80082875" w:history="1">
        <w:r w:rsidR="00A55F5D" w:rsidRPr="00004964">
          <w:rPr>
            <w:rStyle w:val="Hyperlink"/>
            <w:noProof/>
          </w:rPr>
          <w:t>Figure 8.1-1. Slope of Charge and Mass Distributions</w:t>
        </w:r>
        <w:r w:rsidR="00A55F5D">
          <w:rPr>
            <w:noProof/>
            <w:webHidden/>
          </w:rPr>
          <w:tab/>
        </w:r>
        <w:r w:rsidR="00A55F5D">
          <w:rPr>
            <w:noProof/>
            <w:webHidden/>
          </w:rPr>
          <w:fldChar w:fldCharType="begin"/>
        </w:r>
        <w:r w:rsidR="00A55F5D">
          <w:rPr>
            <w:noProof/>
            <w:webHidden/>
          </w:rPr>
          <w:instrText xml:space="preserve"> PAGEREF _Toc80082875 \h </w:instrText>
        </w:r>
        <w:r w:rsidR="00A55F5D">
          <w:rPr>
            <w:noProof/>
            <w:webHidden/>
          </w:rPr>
        </w:r>
        <w:r w:rsidR="00A55F5D">
          <w:rPr>
            <w:noProof/>
            <w:webHidden/>
          </w:rPr>
          <w:fldChar w:fldCharType="separate"/>
        </w:r>
        <w:r w:rsidR="00A55F5D">
          <w:rPr>
            <w:noProof/>
            <w:webHidden/>
          </w:rPr>
          <w:t>22</w:t>
        </w:r>
        <w:r w:rsidR="00A55F5D">
          <w:rPr>
            <w:noProof/>
            <w:webHidden/>
          </w:rPr>
          <w:fldChar w:fldCharType="end"/>
        </w:r>
      </w:hyperlink>
    </w:p>
    <w:p w14:paraId="3C015739" w14:textId="24C544A4" w:rsidR="00A55F5D" w:rsidRDefault="009B1CA3">
      <w:pPr>
        <w:pStyle w:val="TOC4"/>
        <w:rPr>
          <w:rFonts w:asciiTheme="minorHAnsi" w:eastAsiaTheme="minorEastAsia" w:hAnsiTheme="minorHAnsi" w:cstheme="minorBidi"/>
          <w:noProof/>
          <w:szCs w:val="22"/>
        </w:rPr>
      </w:pPr>
      <w:hyperlink w:anchor="_Toc80082876" w:history="1">
        <w:r w:rsidR="00A55F5D" w:rsidRPr="00004964">
          <w:rPr>
            <w:rStyle w:val="Hyperlink"/>
            <w:noProof/>
          </w:rPr>
          <w:t>Figure 8.1-2. Angular Ejecta Distribution from LADEE/LDEX</w:t>
        </w:r>
        <w:r w:rsidR="00A55F5D">
          <w:rPr>
            <w:noProof/>
            <w:webHidden/>
          </w:rPr>
          <w:tab/>
        </w:r>
        <w:r w:rsidR="00A55F5D">
          <w:rPr>
            <w:noProof/>
            <w:webHidden/>
          </w:rPr>
          <w:fldChar w:fldCharType="begin"/>
        </w:r>
        <w:r w:rsidR="00A55F5D">
          <w:rPr>
            <w:noProof/>
            <w:webHidden/>
          </w:rPr>
          <w:instrText xml:space="preserve"> PAGEREF _Toc80082876 \h </w:instrText>
        </w:r>
        <w:r w:rsidR="00A55F5D">
          <w:rPr>
            <w:noProof/>
            <w:webHidden/>
          </w:rPr>
        </w:r>
        <w:r w:rsidR="00A55F5D">
          <w:rPr>
            <w:noProof/>
            <w:webHidden/>
          </w:rPr>
          <w:fldChar w:fldCharType="separate"/>
        </w:r>
        <w:r w:rsidR="00A55F5D">
          <w:rPr>
            <w:noProof/>
            <w:webHidden/>
          </w:rPr>
          <w:t>23</w:t>
        </w:r>
        <w:r w:rsidR="00A55F5D">
          <w:rPr>
            <w:noProof/>
            <w:webHidden/>
          </w:rPr>
          <w:fldChar w:fldCharType="end"/>
        </w:r>
      </w:hyperlink>
    </w:p>
    <w:p w14:paraId="1A7C09BD" w14:textId="0D4C1D75" w:rsidR="00A55F5D" w:rsidRDefault="009B1CA3">
      <w:pPr>
        <w:pStyle w:val="TOC4"/>
        <w:rPr>
          <w:rFonts w:asciiTheme="minorHAnsi" w:eastAsiaTheme="minorEastAsia" w:hAnsiTheme="minorHAnsi" w:cstheme="minorBidi"/>
          <w:noProof/>
          <w:szCs w:val="22"/>
        </w:rPr>
      </w:pPr>
      <w:hyperlink w:anchor="_Toc80082877" w:history="1">
        <w:r w:rsidR="00A55F5D" w:rsidRPr="00004964">
          <w:rPr>
            <w:rStyle w:val="Hyperlink"/>
            <w:noProof/>
          </w:rPr>
          <w:t>Figure 8.1-3. Left: Dust Density Distribution About the Moon.; Right: Inferred Speed Distribution from LADEE/LDEX Data</w:t>
        </w:r>
        <w:r w:rsidR="00A55F5D">
          <w:rPr>
            <w:noProof/>
            <w:webHidden/>
          </w:rPr>
          <w:tab/>
        </w:r>
        <w:r w:rsidR="00A55F5D">
          <w:rPr>
            <w:noProof/>
            <w:webHidden/>
          </w:rPr>
          <w:fldChar w:fldCharType="begin"/>
        </w:r>
        <w:r w:rsidR="00A55F5D">
          <w:rPr>
            <w:noProof/>
            <w:webHidden/>
          </w:rPr>
          <w:instrText xml:space="preserve"> PAGEREF _Toc80082877 \h </w:instrText>
        </w:r>
        <w:r w:rsidR="00A55F5D">
          <w:rPr>
            <w:noProof/>
            <w:webHidden/>
          </w:rPr>
        </w:r>
        <w:r w:rsidR="00A55F5D">
          <w:rPr>
            <w:noProof/>
            <w:webHidden/>
          </w:rPr>
          <w:fldChar w:fldCharType="separate"/>
        </w:r>
        <w:r w:rsidR="00A55F5D">
          <w:rPr>
            <w:noProof/>
            <w:webHidden/>
          </w:rPr>
          <w:t>25</w:t>
        </w:r>
        <w:r w:rsidR="00A55F5D">
          <w:rPr>
            <w:noProof/>
            <w:webHidden/>
          </w:rPr>
          <w:fldChar w:fldCharType="end"/>
        </w:r>
      </w:hyperlink>
    </w:p>
    <w:p w14:paraId="238E5DF2" w14:textId="61E82498" w:rsidR="00A55F5D" w:rsidRDefault="009B1CA3">
      <w:pPr>
        <w:pStyle w:val="TOC4"/>
        <w:rPr>
          <w:rFonts w:asciiTheme="minorHAnsi" w:eastAsiaTheme="minorEastAsia" w:hAnsiTheme="minorHAnsi" w:cstheme="minorBidi"/>
          <w:noProof/>
          <w:szCs w:val="22"/>
        </w:rPr>
      </w:pPr>
      <w:hyperlink w:anchor="_Toc80082878" w:history="1">
        <w:r w:rsidR="00A55F5D" w:rsidRPr="00004964">
          <w:rPr>
            <w:rStyle w:val="Hyperlink"/>
            <w:noProof/>
          </w:rPr>
          <w:t>Figure 8.2-1. Temporal Ratio Image of an 18-m Impact that Formed on March 17, 2013 [ref. 32]</w:t>
        </w:r>
        <w:r w:rsidR="00A55F5D">
          <w:rPr>
            <w:noProof/>
            <w:webHidden/>
          </w:rPr>
          <w:tab/>
        </w:r>
        <w:r w:rsidR="00A55F5D">
          <w:rPr>
            <w:noProof/>
            <w:webHidden/>
          </w:rPr>
          <w:fldChar w:fldCharType="begin"/>
        </w:r>
        <w:r w:rsidR="00A55F5D">
          <w:rPr>
            <w:noProof/>
            <w:webHidden/>
          </w:rPr>
          <w:instrText xml:space="preserve"> PAGEREF _Toc80082878 \h </w:instrText>
        </w:r>
        <w:r w:rsidR="00A55F5D">
          <w:rPr>
            <w:noProof/>
            <w:webHidden/>
          </w:rPr>
        </w:r>
        <w:r w:rsidR="00A55F5D">
          <w:rPr>
            <w:noProof/>
            <w:webHidden/>
          </w:rPr>
          <w:fldChar w:fldCharType="separate"/>
        </w:r>
        <w:r w:rsidR="00A55F5D">
          <w:rPr>
            <w:noProof/>
            <w:webHidden/>
          </w:rPr>
          <w:t>27</w:t>
        </w:r>
        <w:r w:rsidR="00A55F5D">
          <w:rPr>
            <w:noProof/>
            <w:webHidden/>
          </w:rPr>
          <w:fldChar w:fldCharType="end"/>
        </w:r>
      </w:hyperlink>
    </w:p>
    <w:p w14:paraId="27B6CEED" w14:textId="6BA6312B" w:rsidR="00A55F5D" w:rsidRDefault="009B1CA3">
      <w:pPr>
        <w:pStyle w:val="TOC4"/>
        <w:rPr>
          <w:rFonts w:asciiTheme="minorHAnsi" w:eastAsiaTheme="minorEastAsia" w:hAnsiTheme="minorHAnsi" w:cstheme="minorBidi"/>
          <w:noProof/>
          <w:szCs w:val="22"/>
        </w:rPr>
      </w:pPr>
      <w:hyperlink w:anchor="_Toc80082879" w:history="1">
        <w:r w:rsidR="00A55F5D" w:rsidRPr="00004964">
          <w:rPr>
            <w:rStyle w:val="Hyperlink"/>
            <w:noProof/>
          </w:rPr>
          <w:t>Figure 8.2-2. Secondary Splotches (highlighted with white arrows) Observed in Temporal Ratio Images Around March 17, 2013 Impact Site</w:t>
        </w:r>
        <w:r w:rsidR="00A55F5D">
          <w:rPr>
            <w:noProof/>
            <w:webHidden/>
          </w:rPr>
          <w:tab/>
        </w:r>
        <w:r w:rsidR="00A55F5D">
          <w:rPr>
            <w:noProof/>
            <w:webHidden/>
          </w:rPr>
          <w:fldChar w:fldCharType="begin"/>
        </w:r>
        <w:r w:rsidR="00A55F5D">
          <w:rPr>
            <w:noProof/>
            <w:webHidden/>
          </w:rPr>
          <w:instrText xml:space="preserve"> PAGEREF _Toc80082879 \h </w:instrText>
        </w:r>
        <w:r w:rsidR="00A55F5D">
          <w:rPr>
            <w:noProof/>
            <w:webHidden/>
          </w:rPr>
        </w:r>
        <w:r w:rsidR="00A55F5D">
          <w:rPr>
            <w:noProof/>
            <w:webHidden/>
          </w:rPr>
          <w:fldChar w:fldCharType="separate"/>
        </w:r>
        <w:r w:rsidR="00A55F5D">
          <w:rPr>
            <w:noProof/>
            <w:webHidden/>
          </w:rPr>
          <w:t>28</w:t>
        </w:r>
        <w:r w:rsidR="00A55F5D">
          <w:rPr>
            <w:noProof/>
            <w:webHidden/>
          </w:rPr>
          <w:fldChar w:fldCharType="end"/>
        </w:r>
      </w:hyperlink>
    </w:p>
    <w:p w14:paraId="2B2D34EA" w14:textId="0A2FED17" w:rsidR="00A55F5D" w:rsidRDefault="009B1CA3">
      <w:pPr>
        <w:pStyle w:val="TOC4"/>
        <w:rPr>
          <w:rFonts w:asciiTheme="minorHAnsi" w:eastAsiaTheme="minorEastAsia" w:hAnsiTheme="minorHAnsi" w:cstheme="minorBidi"/>
          <w:noProof/>
          <w:szCs w:val="22"/>
        </w:rPr>
      </w:pPr>
      <w:hyperlink w:anchor="_Toc80082880" w:history="1">
        <w:r w:rsidR="00A55F5D" w:rsidRPr="00004964">
          <w:rPr>
            <w:rStyle w:val="Hyperlink"/>
            <w:noProof/>
          </w:rPr>
          <w:t>Figure 8.2-3. Series of Temporal Ratio Image Showing Extent of Distal Zones Around Newly Formed Craters</w:t>
        </w:r>
        <w:r w:rsidR="00A55F5D">
          <w:rPr>
            <w:noProof/>
            <w:webHidden/>
          </w:rPr>
          <w:tab/>
        </w:r>
        <w:r w:rsidR="00A55F5D">
          <w:rPr>
            <w:noProof/>
            <w:webHidden/>
          </w:rPr>
          <w:fldChar w:fldCharType="begin"/>
        </w:r>
        <w:r w:rsidR="00A55F5D">
          <w:rPr>
            <w:noProof/>
            <w:webHidden/>
          </w:rPr>
          <w:instrText xml:space="preserve"> PAGEREF _Toc80082880 \h </w:instrText>
        </w:r>
        <w:r w:rsidR="00A55F5D">
          <w:rPr>
            <w:noProof/>
            <w:webHidden/>
          </w:rPr>
        </w:r>
        <w:r w:rsidR="00A55F5D">
          <w:rPr>
            <w:noProof/>
            <w:webHidden/>
          </w:rPr>
          <w:fldChar w:fldCharType="separate"/>
        </w:r>
        <w:r w:rsidR="00A55F5D">
          <w:rPr>
            <w:noProof/>
            <w:webHidden/>
          </w:rPr>
          <w:t>29</w:t>
        </w:r>
        <w:r w:rsidR="00A55F5D">
          <w:rPr>
            <w:noProof/>
            <w:webHidden/>
          </w:rPr>
          <w:fldChar w:fldCharType="end"/>
        </w:r>
      </w:hyperlink>
    </w:p>
    <w:p w14:paraId="0053AE2F" w14:textId="0D3B5338" w:rsidR="00A55F5D" w:rsidRDefault="00A55F5D">
      <w:pPr>
        <w:pStyle w:val="TOC4"/>
        <w:rPr>
          <w:rFonts w:asciiTheme="minorHAnsi" w:eastAsiaTheme="minorEastAsia" w:hAnsiTheme="minorHAnsi" w:cstheme="minorBidi"/>
          <w:noProof/>
          <w:szCs w:val="22"/>
        </w:rPr>
      </w:pPr>
      <w:r w:rsidRPr="00004964">
        <w:rPr>
          <w:rStyle w:val="Hyperlink"/>
          <w:noProof/>
        </w:rPr>
        <w:fldChar w:fldCharType="begin"/>
      </w:r>
      <w:r w:rsidRPr="00004964">
        <w:rPr>
          <w:rStyle w:val="Hyperlink"/>
          <w:noProof/>
        </w:rPr>
        <w:instrText xml:space="preserve"> </w:instrText>
      </w:r>
      <w:r>
        <w:rPr>
          <w:noProof/>
        </w:rPr>
        <w:instrText>HYPERLINK \l "_Toc80082881"</w:instrText>
      </w:r>
      <w:r w:rsidRPr="00004964">
        <w:rPr>
          <w:rStyle w:val="Hyperlink"/>
          <w:noProof/>
        </w:rPr>
        <w:instrText xml:space="preserve"> </w:instrText>
      </w:r>
      <w:r w:rsidRPr="00004964">
        <w:rPr>
          <w:rStyle w:val="Hyperlink"/>
          <w:noProof/>
        </w:rPr>
        <w:fldChar w:fldCharType="separate"/>
      </w:r>
      <w:r w:rsidRPr="00004964">
        <w:rPr>
          <w:rStyle w:val="Hyperlink"/>
          <w:noProof/>
        </w:rPr>
        <w:t xml:space="preserve">Figure 9.1-1. Monte Carlo Target </w:t>
      </w:r>
      <w:ins w:id="0" w:author="Bullock, Leanna S. (LARC-C101)[TEAMS3]" w:date="2021-08-03T16:14:00Z">
        <w:r w:rsidRPr="00004964">
          <w:rPr>
            <w:rStyle w:val="Hyperlink"/>
            <w:noProof/>
          </w:rPr>
          <w:sym w:font="Symbol" w:char="F02D"/>
        </w:r>
      </w:ins>
      <w:r w:rsidRPr="00004964">
        <w:rPr>
          <w:rStyle w:val="Hyperlink"/>
          <w:noProof/>
        </w:rPr>
        <w:t xml:space="preserve"> a Sphere with a Known Radius Sitting on Moon Surface</w:t>
      </w:r>
      <w:r>
        <w:rPr>
          <w:noProof/>
          <w:webHidden/>
        </w:rPr>
        <w:tab/>
      </w:r>
      <w:r>
        <w:rPr>
          <w:noProof/>
          <w:webHidden/>
        </w:rPr>
        <w:fldChar w:fldCharType="begin"/>
      </w:r>
      <w:r>
        <w:rPr>
          <w:noProof/>
          <w:webHidden/>
        </w:rPr>
        <w:instrText xml:space="preserve"> PAGEREF _Toc80082881 \h </w:instrText>
      </w:r>
      <w:r>
        <w:rPr>
          <w:noProof/>
          <w:webHidden/>
        </w:rPr>
      </w:r>
      <w:r>
        <w:rPr>
          <w:noProof/>
          <w:webHidden/>
        </w:rPr>
        <w:fldChar w:fldCharType="separate"/>
      </w:r>
      <w:r>
        <w:rPr>
          <w:noProof/>
          <w:webHidden/>
        </w:rPr>
        <w:t>32</w:t>
      </w:r>
      <w:r>
        <w:rPr>
          <w:noProof/>
          <w:webHidden/>
        </w:rPr>
        <w:fldChar w:fldCharType="end"/>
      </w:r>
      <w:r w:rsidRPr="00004964">
        <w:rPr>
          <w:rStyle w:val="Hyperlink"/>
          <w:noProof/>
        </w:rPr>
        <w:fldChar w:fldCharType="end"/>
      </w:r>
    </w:p>
    <w:p w14:paraId="254DE4E4" w14:textId="11B61F1D" w:rsidR="00A55F5D" w:rsidRDefault="009B1CA3">
      <w:pPr>
        <w:pStyle w:val="TOC4"/>
        <w:rPr>
          <w:rFonts w:asciiTheme="minorHAnsi" w:eastAsiaTheme="minorEastAsia" w:hAnsiTheme="minorHAnsi" w:cstheme="minorBidi"/>
          <w:noProof/>
          <w:szCs w:val="22"/>
        </w:rPr>
      </w:pPr>
      <w:hyperlink w:anchor="_Toc80082882" w:history="1">
        <w:r w:rsidR="00A55F5D" w:rsidRPr="00004964">
          <w:rPr>
            <w:rStyle w:val="Hyperlink"/>
            <w:noProof/>
          </w:rPr>
          <w:t>Figure 9.1-2. Two General Cases of Objects that Hit the Sphere</w:t>
        </w:r>
        <w:r w:rsidR="00A55F5D">
          <w:rPr>
            <w:noProof/>
            <w:webHidden/>
          </w:rPr>
          <w:tab/>
        </w:r>
        <w:r w:rsidR="00A55F5D">
          <w:rPr>
            <w:noProof/>
            <w:webHidden/>
          </w:rPr>
          <w:fldChar w:fldCharType="begin"/>
        </w:r>
        <w:r w:rsidR="00A55F5D">
          <w:rPr>
            <w:noProof/>
            <w:webHidden/>
          </w:rPr>
          <w:instrText xml:space="preserve"> PAGEREF _Toc80082882 \h </w:instrText>
        </w:r>
        <w:r w:rsidR="00A55F5D">
          <w:rPr>
            <w:noProof/>
            <w:webHidden/>
          </w:rPr>
        </w:r>
        <w:r w:rsidR="00A55F5D">
          <w:rPr>
            <w:noProof/>
            <w:webHidden/>
          </w:rPr>
          <w:fldChar w:fldCharType="separate"/>
        </w:r>
        <w:r w:rsidR="00A55F5D">
          <w:rPr>
            <w:noProof/>
            <w:webHidden/>
          </w:rPr>
          <w:t>32</w:t>
        </w:r>
        <w:r w:rsidR="00A55F5D">
          <w:rPr>
            <w:noProof/>
            <w:webHidden/>
          </w:rPr>
          <w:fldChar w:fldCharType="end"/>
        </w:r>
      </w:hyperlink>
    </w:p>
    <w:p w14:paraId="3852D1ED" w14:textId="11F65EB2" w:rsidR="00A55F5D" w:rsidRDefault="009B1CA3">
      <w:pPr>
        <w:pStyle w:val="TOC4"/>
        <w:rPr>
          <w:rFonts w:asciiTheme="minorHAnsi" w:eastAsiaTheme="minorEastAsia" w:hAnsiTheme="minorHAnsi" w:cstheme="minorBidi"/>
          <w:noProof/>
          <w:szCs w:val="22"/>
        </w:rPr>
      </w:pPr>
      <w:hyperlink w:anchor="_Toc80082883" w:history="1">
        <w:r w:rsidR="00A55F5D" w:rsidRPr="00004964">
          <w:rPr>
            <w:rStyle w:val="Hyperlink"/>
            <w:noProof/>
          </w:rPr>
          <w:t xml:space="preserve">Figure 9.1-3. Histogram of Distribution in Zenith Angle Hitting 500-m Radius Target Sphere from Case A </w:t>
        </w:r>
        <w:r w:rsidR="00A55F5D">
          <w:rPr>
            <w:noProof/>
            <w:webHidden/>
          </w:rPr>
          <w:tab/>
        </w:r>
        <w:r w:rsidR="00A55F5D">
          <w:rPr>
            <w:noProof/>
            <w:webHidden/>
          </w:rPr>
          <w:fldChar w:fldCharType="begin"/>
        </w:r>
        <w:r w:rsidR="00A55F5D">
          <w:rPr>
            <w:noProof/>
            <w:webHidden/>
          </w:rPr>
          <w:instrText xml:space="preserve"> PAGEREF _Toc80082883 \h </w:instrText>
        </w:r>
        <w:r w:rsidR="00A55F5D">
          <w:rPr>
            <w:noProof/>
            <w:webHidden/>
          </w:rPr>
        </w:r>
        <w:r w:rsidR="00A55F5D">
          <w:rPr>
            <w:noProof/>
            <w:webHidden/>
          </w:rPr>
          <w:fldChar w:fldCharType="separate"/>
        </w:r>
        <w:r w:rsidR="00A55F5D">
          <w:rPr>
            <w:noProof/>
            <w:webHidden/>
          </w:rPr>
          <w:t>34</w:t>
        </w:r>
        <w:r w:rsidR="00A55F5D">
          <w:rPr>
            <w:noProof/>
            <w:webHidden/>
          </w:rPr>
          <w:fldChar w:fldCharType="end"/>
        </w:r>
      </w:hyperlink>
    </w:p>
    <w:p w14:paraId="5C4C43D1" w14:textId="012B43A3" w:rsidR="00A55F5D" w:rsidRDefault="009B1CA3">
      <w:pPr>
        <w:pStyle w:val="TOC4"/>
        <w:rPr>
          <w:rFonts w:asciiTheme="minorHAnsi" w:eastAsiaTheme="minorEastAsia" w:hAnsiTheme="minorHAnsi" w:cstheme="minorBidi"/>
          <w:noProof/>
          <w:szCs w:val="22"/>
        </w:rPr>
      </w:pPr>
      <w:hyperlink w:anchor="_Toc80082884" w:history="1">
        <w:r w:rsidR="00A55F5D" w:rsidRPr="00004964">
          <w:rPr>
            <w:rStyle w:val="Hyperlink"/>
            <w:noProof/>
          </w:rPr>
          <w:t xml:space="preserve">Figure 9.1-4. Computed Distribution of Zenith Angle of Ejecta as a Function of Range of Parent Impact </w:t>
        </w:r>
        <w:r w:rsidR="00A55F5D">
          <w:rPr>
            <w:noProof/>
            <w:webHidden/>
          </w:rPr>
          <w:tab/>
        </w:r>
        <w:r w:rsidR="00A55F5D">
          <w:rPr>
            <w:noProof/>
            <w:webHidden/>
          </w:rPr>
          <w:fldChar w:fldCharType="begin"/>
        </w:r>
        <w:r w:rsidR="00A55F5D">
          <w:rPr>
            <w:noProof/>
            <w:webHidden/>
          </w:rPr>
          <w:instrText xml:space="preserve"> PAGEREF _Toc80082884 \h </w:instrText>
        </w:r>
        <w:r w:rsidR="00A55F5D">
          <w:rPr>
            <w:noProof/>
            <w:webHidden/>
          </w:rPr>
        </w:r>
        <w:r w:rsidR="00A55F5D">
          <w:rPr>
            <w:noProof/>
            <w:webHidden/>
          </w:rPr>
          <w:fldChar w:fldCharType="separate"/>
        </w:r>
        <w:r w:rsidR="00A55F5D">
          <w:rPr>
            <w:noProof/>
            <w:webHidden/>
          </w:rPr>
          <w:t>34</w:t>
        </w:r>
        <w:r w:rsidR="00A55F5D">
          <w:rPr>
            <w:noProof/>
            <w:webHidden/>
          </w:rPr>
          <w:fldChar w:fldCharType="end"/>
        </w:r>
      </w:hyperlink>
    </w:p>
    <w:p w14:paraId="74D29724" w14:textId="14575C27" w:rsidR="00A55F5D" w:rsidRDefault="009B1CA3">
      <w:pPr>
        <w:pStyle w:val="TOC4"/>
        <w:rPr>
          <w:rFonts w:asciiTheme="minorHAnsi" w:eastAsiaTheme="minorEastAsia" w:hAnsiTheme="minorHAnsi" w:cstheme="minorBidi"/>
          <w:noProof/>
          <w:szCs w:val="22"/>
        </w:rPr>
      </w:pPr>
      <w:hyperlink w:anchor="_Toc80082885" w:history="1">
        <w:r w:rsidR="00A55F5D" w:rsidRPr="00004964">
          <w:rPr>
            <w:rStyle w:val="Hyperlink"/>
            <w:noProof/>
          </w:rPr>
          <w:t xml:space="preserve">Figure 9.1-5. Normalized Cumulative Distribution of Distance to Primary Impact Location </w:t>
        </w:r>
        <w:r w:rsidR="00A55F5D">
          <w:rPr>
            <w:noProof/>
            <w:webHidden/>
          </w:rPr>
          <w:tab/>
        </w:r>
        <w:r w:rsidR="00A55F5D">
          <w:rPr>
            <w:noProof/>
            <w:webHidden/>
          </w:rPr>
          <w:fldChar w:fldCharType="begin"/>
        </w:r>
        <w:r w:rsidR="00A55F5D">
          <w:rPr>
            <w:noProof/>
            <w:webHidden/>
          </w:rPr>
          <w:instrText xml:space="preserve"> PAGEREF _Toc80082885 \h </w:instrText>
        </w:r>
        <w:r w:rsidR="00A55F5D">
          <w:rPr>
            <w:noProof/>
            <w:webHidden/>
          </w:rPr>
        </w:r>
        <w:r w:rsidR="00A55F5D">
          <w:rPr>
            <w:noProof/>
            <w:webHidden/>
          </w:rPr>
          <w:fldChar w:fldCharType="separate"/>
        </w:r>
        <w:r w:rsidR="00A55F5D">
          <w:rPr>
            <w:noProof/>
            <w:webHidden/>
          </w:rPr>
          <w:t>35</w:t>
        </w:r>
        <w:r w:rsidR="00A55F5D">
          <w:rPr>
            <w:noProof/>
            <w:webHidden/>
          </w:rPr>
          <w:fldChar w:fldCharType="end"/>
        </w:r>
      </w:hyperlink>
    </w:p>
    <w:p w14:paraId="4DFD47B3" w14:textId="56D4F6CD" w:rsidR="00A55F5D" w:rsidRDefault="009B1CA3">
      <w:pPr>
        <w:pStyle w:val="TOC4"/>
        <w:rPr>
          <w:rFonts w:asciiTheme="minorHAnsi" w:eastAsiaTheme="minorEastAsia" w:hAnsiTheme="minorHAnsi" w:cstheme="minorBidi"/>
          <w:noProof/>
          <w:szCs w:val="22"/>
        </w:rPr>
      </w:pPr>
      <w:hyperlink w:anchor="_Toc80082886" w:history="1">
        <w:r w:rsidR="00A55F5D" w:rsidRPr="00004964">
          <w:rPr>
            <w:rStyle w:val="Hyperlink"/>
            <w:noProof/>
          </w:rPr>
          <w:t>Figure 9.1-6. Zenith Angle Histogram of Case B60</w:t>
        </w:r>
        <w:r w:rsidR="00A55F5D">
          <w:rPr>
            <w:noProof/>
            <w:webHidden/>
          </w:rPr>
          <w:tab/>
        </w:r>
        <w:r w:rsidR="00A55F5D">
          <w:rPr>
            <w:noProof/>
            <w:webHidden/>
          </w:rPr>
          <w:fldChar w:fldCharType="begin"/>
        </w:r>
        <w:r w:rsidR="00A55F5D">
          <w:rPr>
            <w:noProof/>
            <w:webHidden/>
          </w:rPr>
          <w:instrText xml:space="preserve"> PAGEREF _Toc80082886 \h </w:instrText>
        </w:r>
        <w:r w:rsidR="00A55F5D">
          <w:rPr>
            <w:noProof/>
            <w:webHidden/>
          </w:rPr>
        </w:r>
        <w:r w:rsidR="00A55F5D">
          <w:rPr>
            <w:noProof/>
            <w:webHidden/>
          </w:rPr>
          <w:fldChar w:fldCharType="separate"/>
        </w:r>
        <w:r w:rsidR="00A55F5D">
          <w:rPr>
            <w:noProof/>
            <w:webHidden/>
          </w:rPr>
          <w:t>36</w:t>
        </w:r>
        <w:r w:rsidR="00A55F5D">
          <w:rPr>
            <w:noProof/>
            <w:webHidden/>
          </w:rPr>
          <w:fldChar w:fldCharType="end"/>
        </w:r>
      </w:hyperlink>
    </w:p>
    <w:p w14:paraId="08B46F2E" w14:textId="45297082" w:rsidR="00A55F5D" w:rsidRDefault="009B1CA3">
      <w:pPr>
        <w:pStyle w:val="TOC4"/>
        <w:rPr>
          <w:rFonts w:asciiTheme="minorHAnsi" w:eastAsiaTheme="minorEastAsia" w:hAnsiTheme="minorHAnsi" w:cstheme="minorBidi"/>
          <w:noProof/>
          <w:szCs w:val="22"/>
        </w:rPr>
      </w:pPr>
      <w:hyperlink w:anchor="_Toc80082887" w:history="1">
        <w:r w:rsidR="00A55F5D" w:rsidRPr="00004964">
          <w:rPr>
            <w:rStyle w:val="Hyperlink"/>
            <w:noProof/>
          </w:rPr>
          <w:t>Figure 9.1-7. Zenith Angle Histogram of Case B45</w:t>
        </w:r>
        <w:r w:rsidR="00A55F5D">
          <w:rPr>
            <w:noProof/>
            <w:webHidden/>
          </w:rPr>
          <w:tab/>
        </w:r>
        <w:r w:rsidR="00A55F5D">
          <w:rPr>
            <w:noProof/>
            <w:webHidden/>
          </w:rPr>
          <w:fldChar w:fldCharType="begin"/>
        </w:r>
        <w:r w:rsidR="00A55F5D">
          <w:rPr>
            <w:noProof/>
            <w:webHidden/>
          </w:rPr>
          <w:instrText xml:space="preserve"> PAGEREF _Toc80082887 \h </w:instrText>
        </w:r>
        <w:r w:rsidR="00A55F5D">
          <w:rPr>
            <w:noProof/>
            <w:webHidden/>
          </w:rPr>
        </w:r>
        <w:r w:rsidR="00A55F5D">
          <w:rPr>
            <w:noProof/>
            <w:webHidden/>
          </w:rPr>
          <w:fldChar w:fldCharType="separate"/>
        </w:r>
        <w:r w:rsidR="00A55F5D">
          <w:rPr>
            <w:noProof/>
            <w:webHidden/>
          </w:rPr>
          <w:t>36</w:t>
        </w:r>
        <w:r w:rsidR="00A55F5D">
          <w:rPr>
            <w:noProof/>
            <w:webHidden/>
          </w:rPr>
          <w:fldChar w:fldCharType="end"/>
        </w:r>
      </w:hyperlink>
    </w:p>
    <w:p w14:paraId="0D19E053" w14:textId="2A0F9132" w:rsidR="00A55F5D" w:rsidRDefault="009B1CA3">
      <w:pPr>
        <w:pStyle w:val="TOC4"/>
        <w:rPr>
          <w:rFonts w:asciiTheme="minorHAnsi" w:eastAsiaTheme="minorEastAsia" w:hAnsiTheme="minorHAnsi" w:cstheme="minorBidi"/>
          <w:noProof/>
          <w:szCs w:val="22"/>
        </w:rPr>
      </w:pPr>
      <w:hyperlink w:anchor="_Toc80082888" w:history="1">
        <w:r w:rsidR="00A55F5D" w:rsidRPr="00004964">
          <w:rPr>
            <w:rStyle w:val="Hyperlink"/>
            <w:noProof/>
          </w:rPr>
          <w:t>Figure 9.2-1. Range in Possible Flux Values Scaled to Average Descending Flux for N Primary Impacts (chosen from Poisson expectation value of 10.0) Randomly Distributed Over the Surface of the Moon</w:t>
        </w:r>
        <w:r w:rsidR="00A55F5D">
          <w:rPr>
            <w:noProof/>
            <w:webHidden/>
          </w:rPr>
          <w:tab/>
        </w:r>
        <w:r w:rsidR="00A55F5D">
          <w:rPr>
            <w:noProof/>
            <w:webHidden/>
          </w:rPr>
          <w:fldChar w:fldCharType="begin"/>
        </w:r>
        <w:r w:rsidR="00A55F5D">
          <w:rPr>
            <w:noProof/>
            <w:webHidden/>
          </w:rPr>
          <w:instrText xml:space="preserve"> PAGEREF _Toc80082888 \h </w:instrText>
        </w:r>
        <w:r w:rsidR="00A55F5D">
          <w:rPr>
            <w:noProof/>
            <w:webHidden/>
          </w:rPr>
        </w:r>
        <w:r w:rsidR="00A55F5D">
          <w:rPr>
            <w:noProof/>
            <w:webHidden/>
          </w:rPr>
          <w:fldChar w:fldCharType="separate"/>
        </w:r>
        <w:r w:rsidR="00A55F5D">
          <w:rPr>
            <w:noProof/>
            <w:webHidden/>
          </w:rPr>
          <w:t>38</w:t>
        </w:r>
        <w:r w:rsidR="00A55F5D">
          <w:rPr>
            <w:noProof/>
            <w:webHidden/>
          </w:rPr>
          <w:fldChar w:fldCharType="end"/>
        </w:r>
      </w:hyperlink>
    </w:p>
    <w:p w14:paraId="34BF94DD" w14:textId="6A3CF425" w:rsidR="00A55F5D" w:rsidRDefault="009B1CA3">
      <w:pPr>
        <w:pStyle w:val="TOC4"/>
        <w:rPr>
          <w:rFonts w:asciiTheme="minorHAnsi" w:eastAsiaTheme="minorEastAsia" w:hAnsiTheme="minorHAnsi" w:cstheme="minorBidi"/>
          <w:noProof/>
          <w:szCs w:val="22"/>
        </w:rPr>
      </w:pPr>
      <w:hyperlink w:anchor="_Toc80082889" w:history="1">
        <w:r w:rsidR="00A55F5D" w:rsidRPr="00004964">
          <w:rPr>
            <w:rStyle w:val="Hyperlink"/>
            <w:noProof/>
          </w:rPr>
          <w:t>Figure 9.2-2. Range in Possible Flux Values Scaled to Average Descending Flux for N Primary Impacts (chosen from Poisson expectation value of 100.0) Randomly Distributed Over the Surface of the Moon</w:t>
        </w:r>
        <w:r w:rsidR="00A55F5D">
          <w:rPr>
            <w:noProof/>
            <w:webHidden/>
          </w:rPr>
          <w:tab/>
        </w:r>
        <w:r w:rsidR="00A55F5D">
          <w:rPr>
            <w:noProof/>
            <w:webHidden/>
          </w:rPr>
          <w:fldChar w:fldCharType="begin"/>
        </w:r>
        <w:r w:rsidR="00A55F5D">
          <w:rPr>
            <w:noProof/>
            <w:webHidden/>
          </w:rPr>
          <w:instrText xml:space="preserve"> PAGEREF _Toc80082889 \h </w:instrText>
        </w:r>
        <w:r w:rsidR="00A55F5D">
          <w:rPr>
            <w:noProof/>
            <w:webHidden/>
          </w:rPr>
        </w:r>
        <w:r w:rsidR="00A55F5D">
          <w:rPr>
            <w:noProof/>
            <w:webHidden/>
          </w:rPr>
          <w:fldChar w:fldCharType="separate"/>
        </w:r>
        <w:r w:rsidR="00A55F5D">
          <w:rPr>
            <w:noProof/>
            <w:webHidden/>
          </w:rPr>
          <w:t>39</w:t>
        </w:r>
        <w:r w:rsidR="00A55F5D">
          <w:rPr>
            <w:noProof/>
            <w:webHidden/>
          </w:rPr>
          <w:fldChar w:fldCharType="end"/>
        </w:r>
      </w:hyperlink>
    </w:p>
    <w:p w14:paraId="34BEAB6B" w14:textId="784291B0" w:rsidR="00A55F5D" w:rsidRDefault="009B1CA3">
      <w:pPr>
        <w:pStyle w:val="TOC4"/>
        <w:rPr>
          <w:rFonts w:asciiTheme="minorHAnsi" w:eastAsiaTheme="minorEastAsia" w:hAnsiTheme="minorHAnsi" w:cstheme="minorBidi"/>
          <w:noProof/>
          <w:szCs w:val="22"/>
        </w:rPr>
      </w:pPr>
      <w:hyperlink w:anchor="_Toc80082890" w:history="1">
        <w:r w:rsidR="00A55F5D" w:rsidRPr="00004964">
          <w:rPr>
            <w:rStyle w:val="Hyperlink"/>
            <w:noProof/>
          </w:rPr>
          <w:t>Figure 9.2-3. Range in Possible Flux Values Scaled to Average Descending Flux for N Primary Impacts (chosen from Poisson expectation value of 1000.0) Randomly Distributed Over the Surface of the Moon</w:t>
        </w:r>
        <w:r w:rsidR="00A55F5D">
          <w:rPr>
            <w:noProof/>
            <w:webHidden/>
          </w:rPr>
          <w:tab/>
        </w:r>
        <w:r w:rsidR="00A55F5D">
          <w:rPr>
            <w:noProof/>
            <w:webHidden/>
          </w:rPr>
          <w:fldChar w:fldCharType="begin"/>
        </w:r>
        <w:r w:rsidR="00A55F5D">
          <w:rPr>
            <w:noProof/>
            <w:webHidden/>
          </w:rPr>
          <w:instrText xml:space="preserve"> PAGEREF _Toc80082890 \h </w:instrText>
        </w:r>
        <w:r w:rsidR="00A55F5D">
          <w:rPr>
            <w:noProof/>
            <w:webHidden/>
          </w:rPr>
        </w:r>
        <w:r w:rsidR="00A55F5D">
          <w:rPr>
            <w:noProof/>
            <w:webHidden/>
          </w:rPr>
          <w:fldChar w:fldCharType="separate"/>
        </w:r>
        <w:r w:rsidR="00A55F5D">
          <w:rPr>
            <w:noProof/>
            <w:webHidden/>
          </w:rPr>
          <w:t>39</w:t>
        </w:r>
        <w:r w:rsidR="00A55F5D">
          <w:rPr>
            <w:noProof/>
            <w:webHidden/>
          </w:rPr>
          <w:fldChar w:fldCharType="end"/>
        </w:r>
      </w:hyperlink>
    </w:p>
    <w:p w14:paraId="11C2E624" w14:textId="0C06FE13" w:rsidR="00A55F5D" w:rsidRDefault="009B1CA3">
      <w:pPr>
        <w:pStyle w:val="TOC4"/>
        <w:rPr>
          <w:rFonts w:asciiTheme="minorHAnsi" w:eastAsiaTheme="minorEastAsia" w:hAnsiTheme="minorHAnsi" w:cstheme="minorBidi"/>
          <w:noProof/>
          <w:szCs w:val="22"/>
        </w:rPr>
      </w:pPr>
      <w:hyperlink w:anchor="_Toc80082891" w:history="1">
        <w:r w:rsidR="00A55F5D" w:rsidRPr="00004964">
          <w:rPr>
            <w:rStyle w:val="Hyperlink"/>
            <w:noProof/>
          </w:rPr>
          <w:t>Figure 10.2-1. Flux of Particles of a Given Mass or Larger onto the Moon</w:t>
        </w:r>
        <w:r w:rsidR="00A55F5D">
          <w:rPr>
            <w:noProof/>
            <w:webHidden/>
          </w:rPr>
          <w:tab/>
        </w:r>
        <w:r w:rsidR="00A55F5D">
          <w:rPr>
            <w:noProof/>
            <w:webHidden/>
          </w:rPr>
          <w:fldChar w:fldCharType="begin"/>
        </w:r>
        <w:r w:rsidR="00A55F5D">
          <w:rPr>
            <w:noProof/>
            <w:webHidden/>
          </w:rPr>
          <w:instrText xml:space="preserve"> PAGEREF _Toc80082891 \h </w:instrText>
        </w:r>
        <w:r w:rsidR="00A55F5D">
          <w:rPr>
            <w:noProof/>
            <w:webHidden/>
          </w:rPr>
        </w:r>
        <w:r w:rsidR="00A55F5D">
          <w:rPr>
            <w:noProof/>
            <w:webHidden/>
          </w:rPr>
          <w:fldChar w:fldCharType="separate"/>
        </w:r>
        <w:r w:rsidR="00A55F5D">
          <w:rPr>
            <w:noProof/>
            <w:webHidden/>
          </w:rPr>
          <w:t>41</w:t>
        </w:r>
        <w:r w:rsidR="00A55F5D">
          <w:rPr>
            <w:noProof/>
            <w:webHidden/>
          </w:rPr>
          <w:fldChar w:fldCharType="end"/>
        </w:r>
      </w:hyperlink>
    </w:p>
    <w:p w14:paraId="7D03A461" w14:textId="36E5529C" w:rsidR="00A55F5D" w:rsidRDefault="009B1CA3">
      <w:pPr>
        <w:pStyle w:val="TOC4"/>
        <w:rPr>
          <w:rFonts w:asciiTheme="minorHAnsi" w:eastAsiaTheme="minorEastAsia" w:hAnsiTheme="minorHAnsi" w:cstheme="minorBidi"/>
          <w:noProof/>
          <w:szCs w:val="22"/>
        </w:rPr>
      </w:pPr>
      <w:hyperlink w:anchor="_Toc80082892" w:history="1">
        <w:r w:rsidR="00A55F5D" w:rsidRPr="00004964">
          <w:rPr>
            <w:rStyle w:val="Hyperlink"/>
            <w:noProof/>
          </w:rPr>
          <w:t>Figure 10.2-2. Mass Flux onto Lunar Surface from Meteoroid and NEO Impacts</w:t>
        </w:r>
        <w:r w:rsidR="00A55F5D">
          <w:rPr>
            <w:noProof/>
            <w:webHidden/>
          </w:rPr>
          <w:tab/>
        </w:r>
        <w:r w:rsidR="00A55F5D">
          <w:rPr>
            <w:noProof/>
            <w:webHidden/>
          </w:rPr>
          <w:fldChar w:fldCharType="begin"/>
        </w:r>
        <w:r w:rsidR="00A55F5D">
          <w:rPr>
            <w:noProof/>
            <w:webHidden/>
          </w:rPr>
          <w:instrText xml:space="preserve"> PAGEREF _Toc80082892 \h </w:instrText>
        </w:r>
        <w:r w:rsidR="00A55F5D">
          <w:rPr>
            <w:noProof/>
            <w:webHidden/>
          </w:rPr>
        </w:r>
        <w:r w:rsidR="00A55F5D">
          <w:rPr>
            <w:noProof/>
            <w:webHidden/>
          </w:rPr>
          <w:fldChar w:fldCharType="separate"/>
        </w:r>
        <w:r w:rsidR="00A55F5D">
          <w:rPr>
            <w:noProof/>
            <w:webHidden/>
          </w:rPr>
          <w:t>42</w:t>
        </w:r>
        <w:r w:rsidR="00A55F5D">
          <w:rPr>
            <w:noProof/>
            <w:webHidden/>
          </w:rPr>
          <w:fldChar w:fldCharType="end"/>
        </w:r>
      </w:hyperlink>
    </w:p>
    <w:p w14:paraId="0FC60B03" w14:textId="7844A30A" w:rsidR="00A55F5D" w:rsidRDefault="009B1CA3">
      <w:pPr>
        <w:pStyle w:val="TOC4"/>
        <w:rPr>
          <w:rFonts w:asciiTheme="minorHAnsi" w:eastAsiaTheme="minorEastAsia" w:hAnsiTheme="minorHAnsi" w:cstheme="minorBidi"/>
          <w:noProof/>
          <w:szCs w:val="22"/>
        </w:rPr>
      </w:pPr>
      <w:hyperlink w:anchor="_Toc80082893" w:history="1">
        <w:r w:rsidR="00A55F5D" w:rsidRPr="00004964">
          <w:rPr>
            <w:rStyle w:val="Hyperlink"/>
            <w:noProof/>
          </w:rPr>
          <w:t>Figure 10.2-3. Mass of Particles Ejected from Lunar Surface Due to Meteoroid and NEO Impacts</w:t>
        </w:r>
        <w:r w:rsidR="00A55F5D">
          <w:rPr>
            <w:noProof/>
            <w:webHidden/>
          </w:rPr>
          <w:tab/>
        </w:r>
        <w:r w:rsidR="00A55F5D">
          <w:rPr>
            <w:noProof/>
            <w:webHidden/>
          </w:rPr>
          <w:fldChar w:fldCharType="begin"/>
        </w:r>
        <w:r w:rsidR="00A55F5D">
          <w:rPr>
            <w:noProof/>
            <w:webHidden/>
          </w:rPr>
          <w:instrText xml:space="preserve"> PAGEREF _Toc80082893 \h </w:instrText>
        </w:r>
        <w:r w:rsidR="00A55F5D">
          <w:rPr>
            <w:noProof/>
            <w:webHidden/>
          </w:rPr>
        </w:r>
        <w:r w:rsidR="00A55F5D">
          <w:rPr>
            <w:noProof/>
            <w:webHidden/>
          </w:rPr>
          <w:fldChar w:fldCharType="separate"/>
        </w:r>
        <w:r w:rsidR="00A55F5D">
          <w:rPr>
            <w:noProof/>
            <w:webHidden/>
          </w:rPr>
          <w:t>43</w:t>
        </w:r>
        <w:r w:rsidR="00A55F5D">
          <w:rPr>
            <w:noProof/>
            <w:webHidden/>
          </w:rPr>
          <w:fldChar w:fldCharType="end"/>
        </w:r>
      </w:hyperlink>
    </w:p>
    <w:p w14:paraId="3BA1299D" w14:textId="1C9A4DC5" w:rsidR="00A55F5D" w:rsidRDefault="009B1CA3">
      <w:pPr>
        <w:pStyle w:val="TOC4"/>
        <w:rPr>
          <w:rFonts w:asciiTheme="minorHAnsi" w:eastAsiaTheme="minorEastAsia" w:hAnsiTheme="minorHAnsi" w:cstheme="minorBidi"/>
          <w:noProof/>
          <w:szCs w:val="22"/>
        </w:rPr>
      </w:pPr>
      <w:hyperlink w:anchor="_Toc80082894" w:history="1">
        <w:r w:rsidR="00A55F5D" w:rsidRPr="00004964">
          <w:rPr>
            <w:rStyle w:val="Hyperlink"/>
            <w:noProof/>
          </w:rPr>
          <w:t>Figure 10.4-1. Schematic Cross-Section Illustrating Idealized Effect of Large-Scale Crater on Structure of Upper Lunar Crust [ref. 3]</w:t>
        </w:r>
        <w:r w:rsidR="00A55F5D">
          <w:rPr>
            <w:noProof/>
            <w:webHidden/>
          </w:rPr>
          <w:tab/>
        </w:r>
        <w:r w:rsidR="00A55F5D">
          <w:rPr>
            <w:noProof/>
            <w:webHidden/>
          </w:rPr>
          <w:fldChar w:fldCharType="begin"/>
        </w:r>
        <w:r w:rsidR="00A55F5D">
          <w:rPr>
            <w:noProof/>
            <w:webHidden/>
          </w:rPr>
          <w:instrText xml:space="preserve"> PAGEREF _Toc80082894 \h </w:instrText>
        </w:r>
        <w:r w:rsidR="00A55F5D">
          <w:rPr>
            <w:noProof/>
            <w:webHidden/>
          </w:rPr>
        </w:r>
        <w:r w:rsidR="00A55F5D">
          <w:rPr>
            <w:noProof/>
            <w:webHidden/>
          </w:rPr>
          <w:fldChar w:fldCharType="separate"/>
        </w:r>
        <w:r w:rsidR="00A55F5D">
          <w:rPr>
            <w:noProof/>
            <w:webHidden/>
          </w:rPr>
          <w:t>46</w:t>
        </w:r>
        <w:r w:rsidR="00A55F5D">
          <w:rPr>
            <w:noProof/>
            <w:webHidden/>
          </w:rPr>
          <w:fldChar w:fldCharType="end"/>
        </w:r>
      </w:hyperlink>
    </w:p>
    <w:p w14:paraId="30C6365E" w14:textId="09C7D4FC" w:rsidR="00A55F5D" w:rsidRDefault="009B1CA3">
      <w:pPr>
        <w:pStyle w:val="TOC4"/>
        <w:rPr>
          <w:rFonts w:asciiTheme="minorHAnsi" w:eastAsiaTheme="minorEastAsia" w:hAnsiTheme="minorHAnsi" w:cstheme="minorBidi"/>
          <w:noProof/>
          <w:szCs w:val="22"/>
        </w:rPr>
      </w:pPr>
      <w:hyperlink w:anchor="_Toc80082895" w:history="1">
        <w:r w:rsidR="00A55F5D" w:rsidRPr="00004964">
          <w:rPr>
            <w:rStyle w:val="Hyperlink"/>
            <w:noProof/>
          </w:rPr>
          <w:t>Figure 10.4-2. Cumulative Size-Frequency Diagram for Typical Lunar Surface Soil Samples [ref. 3]</w:t>
        </w:r>
        <w:r w:rsidR="00A55F5D">
          <w:rPr>
            <w:noProof/>
            <w:webHidden/>
          </w:rPr>
          <w:tab/>
        </w:r>
        <w:r w:rsidR="00A55F5D">
          <w:rPr>
            <w:noProof/>
            <w:webHidden/>
          </w:rPr>
          <w:fldChar w:fldCharType="begin"/>
        </w:r>
        <w:r w:rsidR="00A55F5D">
          <w:rPr>
            <w:noProof/>
            <w:webHidden/>
          </w:rPr>
          <w:instrText xml:space="preserve"> PAGEREF _Toc80082895 \h </w:instrText>
        </w:r>
        <w:r w:rsidR="00A55F5D">
          <w:rPr>
            <w:noProof/>
            <w:webHidden/>
          </w:rPr>
        </w:r>
        <w:r w:rsidR="00A55F5D">
          <w:rPr>
            <w:noProof/>
            <w:webHidden/>
          </w:rPr>
          <w:fldChar w:fldCharType="separate"/>
        </w:r>
        <w:r w:rsidR="00A55F5D">
          <w:rPr>
            <w:noProof/>
            <w:webHidden/>
          </w:rPr>
          <w:t>47</w:t>
        </w:r>
        <w:r w:rsidR="00A55F5D">
          <w:rPr>
            <w:noProof/>
            <w:webHidden/>
          </w:rPr>
          <w:fldChar w:fldCharType="end"/>
        </w:r>
      </w:hyperlink>
    </w:p>
    <w:p w14:paraId="3F206ED1" w14:textId="6FEADC10" w:rsidR="00A55F5D" w:rsidRDefault="009B1CA3">
      <w:pPr>
        <w:pStyle w:val="TOC4"/>
        <w:rPr>
          <w:rFonts w:asciiTheme="minorHAnsi" w:eastAsiaTheme="minorEastAsia" w:hAnsiTheme="minorHAnsi" w:cstheme="minorBidi"/>
          <w:noProof/>
          <w:szCs w:val="22"/>
        </w:rPr>
      </w:pPr>
      <w:hyperlink w:anchor="_Toc80082896" w:history="1">
        <w:r w:rsidR="00A55F5D" w:rsidRPr="00004964">
          <w:rPr>
            <w:rStyle w:val="Hyperlink"/>
            <w:noProof/>
          </w:rPr>
          <w:t>Figure 10.4-3. Relationship Between Grain Size, Sorting, and Agglutinate Content for 42 Apollo 17 Soils (ref.  as cited by ref. 3)</w:t>
        </w:r>
        <w:r w:rsidR="00A55F5D">
          <w:rPr>
            <w:noProof/>
            <w:webHidden/>
          </w:rPr>
          <w:tab/>
        </w:r>
        <w:r w:rsidR="00A55F5D">
          <w:rPr>
            <w:noProof/>
            <w:webHidden/>
          </w:rPr>
          <w:fldChar w:fldCharType="begin"/>
        </w:r>
        <w:r w:rsidR="00A55F5D">
          <w:rPr>
            <w:noProof/>
            <w:webHidden/>
          </w:rPr>
          <w:instrText xml:space="preserve"> PAGEREF _Toc80082896 \h </w:instrText>
        </w:r>
        <w:r w:rsidR="00A55F5D">
          <w:rPr>
            <w:noProof/>
            <w:webHidden/>
          </w:rPr>
        </w:r>
        <w:r w:rsidR="00A55F5D">
          <w:rPr>
            <w:noProof/>
            <w:webHidden/>
          </w:rPr>
          <w:fldChar w:fldCharType="separate"/>
        </w:r>
        <w:r w:rsidR="00A55F5D">
          <w:rPr>
            <w:noProof/>
            <w:webHidden/>
          </w:rPr>
          <w:t>48</w:t>
        </w:r>
        <w:r w:rsidR="00A55F5D">
          <w:rPr>
            <w:noProof/>
            <w:webHidden/>
          </w:rPr>
          <w:fldChar w:fldCharType="end"/>
        </w:r>
      </w:hyperlink>
    </w:p>
    <w:p w14:paraId="5A482A61" w14:textId="53A7F8C8" w:rsidR="00A55F5D" w:rsidRDefault="009B1CA3">
      <w:pPr>
        <w:pStyle w:val="TOC4"/>
        <w:rPr>
          <w:rFonts w:asciiTheme="minorHAnsi" w:eastAsiaTheme="minorEastAsia" w:hAnsiTheme="minorHAnsi" w:cstheme="minorBidi"/>
          <w:noProof/>
          <w:szCs w:val="22"/>
        </w:rPr>
      </w:pPr>
      <w:hyperlink w:anchor="_Toc80082897" w:history="1">
        <w:r w:rsidR="00A55F5D" w:rsidRPr="00004964">
          <w:rPr>
            <w:rStyle w:val="Hyperlink"/>
            <w:noProof/>
          </w:rPr>
          <w:t>Figure 10.4-4. Comparison of Soil Size Distributions</w:t>
        </w:r>
        <w:r w:rsidR="00A55F5D">
          <w:rPr>
            <w:noProof/>
            <w:webHidden/>
          </w:rPr>
          <w:tab/>
        </w:r>
        <w:r w:rsidR="00A55F5D">
          <w:rPr>
            <w:noProof/>
            <w:webHidden/>
          </w:rPr>
          <w:fldChar w:fldCharType="begin"/>
        </w:r>
        <w:r w:rsidR="00A55F5D">
          <w:rPr>
            <w:noProof/>
            <w:webHidden/>
          </w:rPr>
          <w:instrText xml:space="preserve"> PAGEREF _Toc80082897 \h </w:instrText>
        </w:r>
        <w:r w:rsidR="00A55F5D">
          <w:rPr>
            <w:noProof/>
            <w:webHidden/>
          </w:rPr>
        </w:r>
        <w:r w:rsidR="00A55F5D">
          <w:rPr>
            <w:noProof/>
            <w:webHidden/>
          </w:rPr>
          <w:fldChar w:fldCharType="separate"/>
        </w:r>
        <w:r w:rsidR="00A55F5D">
          <w:rPr>
            <w:noProof/>
            <w:webHidden/>
          </w:rPr>
          <w:t>49</w:t>
        </w:r>
        <w:r w:rsidR="00A55F5D">
          <w:rPr>
            <w:noProof/>
            <w:webHidden/>
          </w:rPr>
          <w:fldChar w:fldCharType="end"/>
        </w:r>
      </w:hyperlink>
    </w:p>
    <w:p w14:paraId="1D8EBF01" w14:textId="77B10EDF" w:rsidR="00A55F5D" w:rsidRDefault="009B1CA3">
      <w:pPr>
        <w:pStyle w:val="TOC4"/>
        <w:rPr>
          <w:rFonts w:asciiTheme="minorHAnsi" w:eastAsiaTheme="minorEastAsia" w:hAnsiTheme="minorHAnsi" w:cstheme="minorBidi"/>
          <w:noProof/>
          <w:szCs w:val="22"/>
        </w:rPr>
      </w:pPr>
      <w:hyperlink w:anchor="_Toc80082898" w:history="1">
        <w:r w:rsidR="00A55F5D" w:rsidRPr="00004964">
          <w:rPr>
            <w:rStyle w:val="Hyperlink"/>
            <w:noProof/>
          </w:rPr>
          <w:t>Figure 10.4-4. Ejecta Flux Distribution Sensitivity to Soil Size Distribution Parameters</w:t>
        </w:r>
        <w:r w:rsidR="00A55F5D">
          <w:rPr>
            <w:noProof/>
            <w:webHidden/>
          </w:rPr>
          <w:tab/>
        </w:r>
        <w:r w:rsidR="00A55F5D">
          <w:rPr>
            <w:noProof/>
            <w:webHidden/>
          </w:rPr>
          <w:fldChar w:fldCharType="begin"/>
        </w:r>
        <w:r w:rsidR="00A55F5D">
          <w:rPr>
            <w:noProof/>
            <w:webHidden/>
          </w:rPr>
          <w:instrText xml:space="preserve"> PAGEREF _Toc80082898 \h </w:instrText>
        </w:r>
        <w:r w:rsidR="00A55F5D">
          <w:rPr>
            <w:noProof/>
            <w:webHidden/>
          </w:rPr>
        </w:r>
        <w:r w:rsidR="00A55F5D">
          <w:rPr>
            <w:noProof/>
            <w:webHidden/>
          </w:rPr>
          <w:fldChar w:fldCharType="separate"/>
        </w:r>
        <w:r w:rsidR="00A55F5D">
          <w:rPr>
            <w:noProof/>
            <w:webHidden/>
          </w:rPr>
          <w:t>50</w:t>
        </w:r>
        <w:r w:rsidR="00A55F5D">
          <w:rPr>
            <w:noProof/>
            <w:webHidden/>
          </w:rPr>
          <w:fldChar w:fldCharType="end"/>
        </w:r>
      </w:hyperlink>
    </w:p>
    <w:p w14:paraId="08425532" w14:textId="6059F8DA" w:rsidR="00A55F5D" w:rsidRDefault="009B1CA3">
      <w:pPr>
        <w:pStyle w:val="TOC4"/>
        <w:rPr>
          <w:rFonts w:asciiTheme="minorHAnsi" w:eastAsiaTheme="minorEastAsia" w:hAnsiTheme="minorHAnsi" w:cstheme="minorBidi"/>
          <w:noProof/>
          <w:szCs w:val="22"/>
        </w:rPr>
      </w:pPr>
      <w:hyperlink w:anchor="_Toc80082899" w:history="1">
        <w:r w:rsidR="00A55F5D" w:rsidRPr="00004964">
          <w:rPr>
            <w:rStyle w:val="Hyperlink"/>
            <w:noProof/>
          </w:rPr>
          <w:t>Figure 10.4-5. Dimensions of a Simple Crater</w:t>
        </w:r>
        <w:r w:rsidR="00A55F5D">
          <w:rPr>
            <w:noProof/>
            <w:webHidden/>
          </w:rPr>
          <w:tab/>
        </w:r>
        <w:r w:rsidR="00A55F5D">
          <w:rPr>
            <w:noProof/>
            <w:webHidden/>
          </w:rPr>
          <w:fldChar w:fldCharType="begin"/>
        </w:r>
        <w:r w:rsidR="00A55F5D">
          <w:rPr>
            <w:noProof/>
            <w:webHidden/>
          </w:rPr>
          <w:instrText xml:space="preserve"> PAGEREF _Toc80082899 \h </w:instrText>
        </w:r>
        <w:r w:rsidR="00A55F5D">
          <w:rPr>
            <w:noProof/>
            <w:webHidden/>
          </w:rPr>
        </w:r>
        <w:r w:rsidR="00A55F5D">
          <w:rPr>
            <w:noProof/>
            <w:webHidden/>
          </w:rPr>
          <w:fldChar w:fldCharType="separate"/>
        </w:r>
        <w:r w:rsidR="00A55F5D">
          <w:rPr>
            <w:noProof/>
            <w:webHidden/>
          </w:rPr>
          <w:t>51</w:t>
        </w:r>
        <w:r w:rsidR="00A55F5D">
          <w:rPr>
            <w:noProof/>
            <w:webHidden/>
          </w:rPr>
          <w:fldChar w:fldCharType="end"/>
        </w:r>
      </w:hyperlink>
    </w:p>
    <w:p w14:paraId="73CB0BBE" w14:textId="350E2030" w:rsidR="00A55F5D" w:rsidRDefault="009B1CA3">
      <w:pPr>
        <w:pStyle w:val="TOC4"/>
        <w:rPr>
          <w:rFonts w:asciiTheme="minorHAnsi" w:eastAsiaTheme="minorEastAsia" w:hAnsiTheme="minorHAnsi" w:cstheme="minorBidi"/>
          <w:noProof/>
          <w:szCs w:val="22"/>
        </w:rPr>
      </w:pPr>
      <w:hyperlink w:anchor="_Toc80082900" w:history="1">
        <w:r w:rsidR="00A55F5D" w:rsidRPr="00004964">
          <w:rPr>
            <w:rStyle w:val="Hyperlink"/>
            <w:noProof/>
          </w:rPr>
          <w:t>Figure 10.4-6. Excavation Depth into Lunar Regolith by Sporadic Meteoroids</w:t>
        </w:r>
        <w:r w:rsidR="00A55F5D">
          <w:rPr>
            <w:noProof/>
            <w:webHidden/>
          </w:rPr>
          <w:tab/>
        </w:r>
        <w:r w:rsidR="00A55F5D">
          <w:rPr>
            <w:noProof/>
            <w:webHidden/>
          </w:rPr>
          <w:fldChar w:fldCharType="begin"/>
        </w:r>
        <w:r w:rsidR="00A55F5D">
          <w:rPr>
            <w:noProof/>
            <w:webHidden/>
          </w:rPr>
          <w:instrText xml:space="preserve"> PAGEREF _Toc80082900 \h </w:instrText>
        </w:r>
        <w:r w:rsidR="00A55F5D">
          <w:rPr>
            <w:noProof/>
            <w:webHidden/>
          </w:rPr>
        </w:r>
        <w:r w:rsidR="00A55F5D">
          <w:rPr>
            <w:noProof/>
            <w:webHidden/>
          </w:rPr>
          <w:fldChar w:fldCharType="separate"/>
        </w:r>
        <w:r w:rsidR="00A55F5D">
          <w:rPr>
            <w:noProof/>
            <w:webHidden/>
          </w:rPr>
          <w:t>53</w:t>
        </w:r>
        <w:r w:rsidR="00A55F5D">
          <w:rPr>
            <w:noProof/>
            <w:webHidden/>
          </w:rPr>
          <w:fldChar w:fldCharType="end"/>
        </w:r>
      </w:hyperlink>
    </w:p>
    <w:p w14:paraId="4F8E7B26" w14:textId="4AF48EFD" w:rsidR="00A55F5D" w:rsidRDefault="009B1CA3">
      <w:pPr>
        <w:pStyle w:val="TOC4"/>
        <w:rPr>
          <w:rFonts w:asciiTheme="minorHAnsi" w:eastAsiaTheme="minorEastAsia" w:hAnsiTheme="minorHAnsi" w:cstheme="minorBidi"/>
          <w:noProof/>
          <w:szCs w:val="22"/>
        </w:rPr>
      </w:pPr>
      <w:hyperlink w:anchor="_Toc80082901" w:history="1">
        <w:r w:rsidR="00A55F5D" w:rsidRPr="00004964">
          <w:rPr>
            <w:rStyle w:val="Hyperlink"/>
            <w:noProof/>
          </w:rPr>
          <w:t>Figure 10.4-7. NEO Mass that Will Excavate to Bottom of Regolith 10 m thick Resulting in a 37-m-Diameter Crater</w:t>
        </w:r>
        <w:r w:rsidR="00A55F5D">
          <w:rPr>
            <w:noProof/>
            <w:webHidden/>
          </w:rPr>
          <w:tab/>
        </w:r>
        <w:r w:rsidR="00A55F5D">
          <w:rPr>
            <w:noProof/>
            <w:webHidden/>
          </w:rPr>
          <w:fldChar w:fldCharType="begin"/>
        </w:r>
        <w:r w:rsidR="00A55F5D">
          <w:rPr>
            <w:noProof/>
            <w:webHidden/>
          </w:rPr>
          <w:instrText xml:space="preserve"> PAGEREF _Toc80082901 \h </w:instrText>
        </w:r>
        <w:r w:rsidR="00A55F5D">
          <w:rPr>
            <w:noProof/>
            <w:webHidden/>
          </w:rPr>
        </w:r>
        <w:r w:rsidR="00A55F5D">
          <w:rPr>
            <w:noProof/>
            <w:webHidden/>
          </w:rPr>
          <w:fldChar w:fldCharType="separate"/>
        </w:r>
        <w:r w:rsidR="00A55F5D">
          <w:rPr>
            <w:noProof/>
            <w:webHidden/>
          </w:rPr>
          <w:t>54</w:t>
        </w:r>
        <w:r w:rsidR="00A55F5D">
          <w:rPr>
            <w:noProof/>
            <w:webHidden/>
          </w:rPr>
          <w:fldChar w:fldCharType="end"/>
        </w:r>
      </w:hyperlink>
    </w:p>
    <w:p w14:paraId="281735DA" w14:textId="78A2D433" w:rsidR="00A55F5D" w:rsidRDefault="009B1CA3">
      <w:pPr>
        <w:pStyle w:val="TOC4"/>
        <w:rPr>
          <w:rFonts w:asciiTheme="minorHAnsi" w:eastAsiaTheme="minorEastAsia" w:hAnsiTheme="minorHAnsi" w:cstheme="minorBidi"/>
          <w:noProof/>
          <w:szCs w:val="22"/>
        </w:rPr>
      </w:pPr>
      <w:hyperlink w:anchor="_Toc80082902" w:history="1">
        <w:r w:rsidR="00A55F5D" w:rsidRPr="00004964">
          <w:rPr>
            <w:rStyle w:val="Hyperlink"/>
            <w:noProof/>
          </w:rPr>
          <w:t>Figure 10.4-8. Example of Bench Crater in Lunar Crater Plato [ref. 48]</w:t>
        </w:r>
        <w:r w:rsidR="00A55F5D">
          <w:rPr>
            <w:noProof/>
            <w:webHidden/>
          </w:rPr>
          <w:tab/>
        </w:r>
        <w:r w:rsidR="00A55F5D">
          <w:rPr>
            <w:noProof/>
            <w:webHidden/>
          </w:rPr>
          <w:fldChar w:fldCharType="begin"/>
        </w:r>
        <w:r w:rsidR="00A55F5D">
          <w:rPr>
            <w:noProof/>
            <w:webHidden/>
          </w:rPr>
          <w:instrText xml:space="preserve"> PAGEREF _Toc80082902 \h </w:instrText>
        </w:r>
        <w:r w:rsidR="00A55F5D">
          <w:rPr>
            <w:noProof/>
            <w:webHidden/>
          </w:rPr>
        </w:r>
        <w:r w:rsidR="00A55F5D">
          <w:rPr>
            <w:noProof/>
            <w:webHidden/>
          </w:rPr>
          <w:fldChar w:fldCharType="separate"/>
        </w:r>
        <w:r w:rsidR="00A55F5D">
          <w:rPr>
            <w:noProof/>
            <w:webHidden/>
          </w:rPr>
          <w:t>55</w:t>
        </w:r>
        <w:r w:rsidR="00A55F5D">
          <w:rPr>
            <w:noProof/>
            <w:webHidden/>
          </w:rPr>
          <w:fldChar w:fldCharType="end"/>
        </w:r>
      </w:hyperlink>
    </w:p>
    <w:p w14:paraId="1D79A5E4" w14:textId="74AF25AD" w:rsidR="00A55F5D" w:rsidRDefault="009B1CA3">
      <w:pPr>
        <w:pStyle w:val="TOC4"/>
        <w:rPr>
          <w:rFonts w:asciiTheme="minorHAnsi" w:eastAsiaTheme="minorEastAsia" w:hAnsiTheme="minorHAnsi" w:cstheme="minorBidi"/>
          <w:noProof/>
          <w:szCs w:val="22"/>
        </w:rPr>
      </w:pPr>
      <w:hyperlink w:anchor="_Toc80082903" w:history="1">
        <w:r w:rsidR="00A55F5D" w:rsidRPr="00004964">
          <w:rPr>
            <w:rStyle w:val="Hyperlink"/>
            <w:noProof/>
          </w:rPr>
          <w:t>Figure 10.4-9. Contribution to Ejecta Flux from Impacts by Sporadic and NEOs with Masses Less than 1 kg, less than 100 kg, and less than 10</w:t>
        </w:r>
        <w:r w:rsidR="00A55F5D" w:rsidRPr="00004964">
          <w:rPr>
            <w:rStyle w:val="Hyperlink"/>
            <w:noProof/>
            <w:vertAlign w:val="superscript"/>
          </w:rPr>
          <w:t>7</w:t>
        </w:r>
        <w:r w:rsidR="00A55F5D" w:rsidRPr="00004964">
          <w:rPr>
            <w:rStyle w:val="Hyperlink"/>
            <w:noProof/>
          </w:rPr>
          <w:t xml:space="preserve"> kg</w:t>
        </w:r>
        <w:r w:rsidR="00A55F5D">
          <w:rPr>
            <w:noProof/>
            <w:webHidden/>
          </w:rPr>
          <w:tab/>
        </w:r>
        <w:r w:rsidR="00A55F5D">
          <w:rPr>
            <w:noProof/>
            <w:webHidden/>
          </w:rPr>
          <w:fldChar w:fldCharType="begin"/>
        </w:r>
        <w:r w:rsidR="00A55F5D">
          <w:rPr>
            <w:noProof/>
            <w:webHidden/>
          </w:rPr>
          <w:instrText xml:space="preserve"> PAGEREF _Toc80082903 \h </w:instrText>
        </w:r>
        <w:r w:rsidR="00A55F5D">
          <w:rPr>
            <w:noProof/>
            <w:webHidden/>
          </w:rPr>
        </w:r>
        <w:r w:rsidR="00A55F5D">
          <w:rPr>
            <w:noProof/>
            <w:webHidden/>
          </w:rPr>
          <w:fldChar w:fldCharType="separate"/>
        </w:r>
        <w:r w:rsidR="00A55F5D">
          <w:rPr>
            <w:noProof/>
            <w:webHidden/>
          </w:rPr>
          <w:t>55</w:t>
        </w:r>
        <w:r w:rsidR="00A55F5D">
          <w:rPr>
            <w:noProof/>
            <w:webHidden/>
          </w:rPr>
          <w:fldChar w:fldCharType="end"/>
        </w:r>
      </w:hyperlink>
    </w:p>
    <w:p w14:paraId="5EDDF06C" w14:textId="475D2E83" w:rsidR="00A55F5D" w:rsidRDefault="009B1CA3">
      <w:pPr>
        <w:pStyle w:val="TOC4"/>
        <w:rPr>
          <w:rFonts w:asciiTheme="minorHAnsi" w:eastAsiaTheme="minorEastAsia" w:hAnsiTheme="minorHAnsi" w:cstheme="minorBidi"/>
          <w:noProof/>
          <w:szCs w:val="22"/>
        </w:rPr>
      </w:pPr>
      <w:hyperlink w:anchor="_Toc80082904" w:history="1">
        <w:r w:rsidR="00A55F5D" w:rsidRPr="00004964">
          <w:rPr>
            <w:rStyle w:val="Hyperlink"/>
            <w:noProof/>
          </w:rPr>
          <w:t>Figure 10.4-10. Ivanov’s Estimate of Probability of a NEO Impact with Earth as a Function of Diameter of NEO [ref. 50]</w:t>
        </w:r>
        <w:r w:rsidR="00A55F5D">
          <w:rPr>
            <w:noProof/>
            <w:webHidden/>
          </w:rPr>
          <w:tab/>
        </w:r>
        <w:r w:rsidR="00A55F5D">
          <w:rPr>
            <w:noProof/>
            <w:webHidden/>
          </w:rPr>
          <w:fldChar w:fldCharType="begin"/>
        </w:r>
        <w:r w:rsidR="00A55F5D">
          <w:rPr>
            <w:noProof/>
            <w:webHidden/>
          </w:rPr>
          <w:instrText xml:space="preserve"> PAGEREF _Toc80082904 \h </w:instrText>
        </w:r>
        <w:r w:rsidR="00A55F5D">
          <w:rPr>
            <w:noProof/>
            <w:webHidden/>
          </w:rPr>
        </w:r>
        <w:r w:rsidR="00A55F5D">
          <w:rPr>
            <w:noProof/>
            <w:webHidden/>
          </w:rPr>
          <w:fldChar w:fldCharType="separate"/>
        </w:r>
        <w:r w:rsidR="00A55F5D">
          <w:rPr>
            <w:noProof/>
            <w:webHidden/>
          </w:rPr>
          <w:t>56</w:t>
        </w:r>
        <w:r w:rsidR="00A55F5D">
          <w:rPr>
            <w:noProof/>
            <w:webHidden/>
          </w:rPr>
          <w:fldChar w:fldCharType="end"/>
        </w:r>
      </w:hyperlink>
    </w:p>
    <w:p w14:paraId="035D3BDA" w14:textId="165F8E47" w:rsidR="00A55F5D" w:rsidRDefault="009B1CA3">
      <w:pPr>
        <w:pStyle w:val="TOC4"/>
        <w:rPr>
          <w:rFonts w:asciiTheme="minorHAnsi" w:eastAsiaTheme="minorEastAsia" w:hAnsiTheme="minorHAnsi" w:cstheme="minorBidi"/>
          <w:noProof/>
          <w:szCs w:val="22"/>
        </w:rPr>
      </w:pPr>
      <w:hyperlink w:anchor="_Toc80082905" w:history="1">
        <w:r w:rsidR="00A55F5D" w:rsidRPr="00004964">
          <w:rPr>
            <w:rStyle w:val="Hyperlink"/>
            <w:noProof/>
          </w:rPr>
          <w:t>Figure 10.5-1. How to Calculate Penetrating Flux for Single Speed and Single Impact Angle Ejecta and Sporadic Meteoroid Environments</w:t>
        </w:r>
        <w:r w:rsidR="00A55F5D">
          <w:rPr>
            <w:noProof/>
            <w:webHidden/>
          </w:rPr>
          <w:tab/>
        </w:r>
        <w:r w:rsidR="00A55F5D">
          <w:rPr>
            <w:noProof/>
            <w:webHidden/>
          </w:rPr>
          <w:fldChar w:fldCharType="begin"/>
        </w:r>
        <w:r w:rsidR="00A55F5D">
          <w:rPr>
            <w:noProof/>
            <w:webHidden/>
          </w:rPr>
          <w:instrText xml:space="preserve"> PAGEREF _Toc80082905 \h </w:instrText>
        </w:r>
        <w:r w:rsidR="00A55F5D">
          <w:rPr>
            <w:noProof/>
            <w:webHidden/>
          </w:rPr>
        </w:r>
        <w:r w:rsidR="00A55F5D">
          <w:rPr>
            <w:noProof/>
            <w:webHidden/>
          </w:rPr>
          <w:fldChar w:fldCharType="separate"/>
        </w:r>
        <w:r w:rsidR="00A55F5D">
          <w:rPr>
            <w:noProof/>
            <w:webHidden/>
          </w:rPr>
          <w:t>59</w:t>
        </w:r>
        <w:r w:rsidR="00A55F5D">
          <w:rPr>
            <w:noProof/>
            <w:webHidden/>
          </w:rPr>
          <w:fldChar w:fldCharType="end"/>
        </w:r>
      </w:hyperlink>
    </w:p>
    <w:p w14:paraId="2ACDBACA" w14:textId="600AC74E" w:rsidR="00A55F5D" w:rsidRDefault="009B1CA3">
      <w:pPr>
        <w:pStyle w:val="TOC4"/>
        <w:rPr>
          <w:rFonts w:asciiTheme="minorHAnsi" w:eastAsiaTheme="minorEastAsia" w:hAnsiTheme="minorHAnsi" w:cstheme="minorBidi"/>
          <w:noProof/>
          <w:szCs w:val="22"/>
        </w:rPr>
      </w:pPr>
      <w:hyperlink w:anchor="_Toc80082906" w:history="1">
        <w:r w:rsidR="00A55F5D" w:rsidRPr="00004964">
          <w:rPr>
            <w:rStyle w:val="Hyperlink"/>
            <w:noProof/>
          </w:rPr>
          <w:t>Figure 10.5-2. Scaled Ejection Mass Versus Ejection Speed for Various Geological Materials [ref. 47]</w:t>
        </w:r>
        <w:r w:rsidR="00A55F5D">
          <w:rPr>
            <w:noProof/>
            <w:webHidden/>
          </w:rPr>
          <w:tab/>
        </w:r>
        <w:r w:rsidR="00A55F5D">
          <w:rPr>
            <w:noProof/>
            <w:webHidden/>
          </w:rPr>
          <w:fldChar w:fldCharType="begin"/>
        </w:r>
        <w:r w:rsidR="00A55F5D">
          <w:rPr>
            <w:noProof/>
            <w:webHidden/>
          </w:rPr>
          <w:instrText xml:space="preserve"> PAGEREF _Toc80082906 \h </w:instrText>
        </w:r>
        <w:r w:rsidR="00A55F5D">
          <w:rPr>
            <w:noProof/>
            <w:webHidden/>
          </w:rPr>
        </w:r>
        <w:r w:rsidR="00A55F5D">
          <w:rPr>
            <w:noProof/>
            <w:webHidden/>
          </w:rPr>
          <w:fldChar w:fldCharType="separate"/>
        </w:r>
        <w:r w:rsidR="00A55F5D">
          <w:rPr>
            <w:noProof/>
            <w:webHidden/>
          </w:rPr>
          <w:t>60</w:t>
        </w:r>
        <w:r w:rsidR="00A55F5D">
          <w:rPr>
            <w:noProof/>
            <w:webHidden/>
          </w:rPr>
          <w:fldChar w:fldCharType="end"/>
        </w:r>
      </w:hyperlink>
    </w:p>
    <w:p w14:paraId="3183B1BF" w14:textId="5CCC031B" w:rsidR="00A55F5D" w:rsidRDefault="009B1CA3">
      <w:pPr>
        <w:pStyle w:val="TOC4"/>
        <w:rPr>
          <w:rFonts w:asciiTheme="minorHAnsi" w:eastAsiaTheme="minorEastAsia" w:hAnsiTheme="minorHAnsi" w:cstheme="minorBidi"/>
          <w:noProof/>
          <w:szCs w:val="22"/>
        </w:rPr>
      </w:pPr>
      <w:hyperlink w:anchor="_Toc80082907" w:history="1">
        <w:r w:rsidR="00A55F5D" w:rsidRPr="00004964">
          <w:rPr>
            <w:rStyle w:val="Hyperlink"/>
            <w:noProof/>
          </w:rPr>
          <w:t>Figure 10.5-3. Apollo, Constellation, and HLS Crewed Lunar Landers</w:t>
        </w:r>
        <w:r w:rsidR="00A55F5D">
          <w:rPr>
            <w:noProof/>
            <w:webHidden/>
          </w:rPr>
          <w:tab/>
        </w:r>
        <w:r w:rsidR="00A55F5D">
          <w:rPr>
            <w:noProof/>
            <w:webHidden/>
          </w:rPr>
          <w:fldChar w:fldCharType="begin"/>
        </w:r>
        <w:r w:rsidR="00A55F5D">
          <w:rPr>
            <w:noProof/>
            <w:webHidden/>
          </w:rPr>
          <w:instrText xml:space="preserve"> PAGEREF _Toc80082907 \h </w:instrText>
        </w:r>
        <w:r w:rsidR="00A55F5D">
          <w:rPr>
            <w:noProof/>
            <w:webHidden/>
          </w:rPr>
        </w:r>
        <w:r w:rsidR="00A55F5D">
          <w:rPr>
            <w:noProof/>
            <w:webHidden/>
          </w:rPr>
          <w:fldChar w:fldCharType="separate"/>
        </w:r>
        <w:r w:rsidR="00A55F5D">
          <w:rPr>
            <w:noProof/>
            <w:webHidden/>
          </w:rPr>
          <w:t>61</w:t>
        </w:r>
        <w:r w:rsidR="00A55F5D">
          <w:rPr>
            <w:noProof/>
            <w:webHidden/>
          </w:rPr>
          <w:fldChar w:fldCharType="end"/>
        </w:r>
      </w:hyperlink>
    </w:p>
    <w:p w14:paraId="2446C87A" w14:textId="3754DED5" w:rsidR="00A55F5D" w:rsidRDefault="009B1CA3">
      <w:pPr>
        <w:pStyle w:val="TOC4"/>
        <w:rPr>
          <w:rFonts w:asciiTheme="minorHAnsi" w:eastAsiaTheme="minorEastAsia" w:hAnsiTheme="minorHAnsi" w:cstheme="minorBidi"/>
          <w:noProof/>
          <w:szCs w:val="22"/>
        </w:rPr>
      </w:pPr>
      <w:hyperlink w:anchor="_Toc80082908" w:history="1">
        <w:r w:rsidR="00A55F5D" w:rsidRPr="00004964">
          <w:rPr>
            <w:rStyle w:val="Hyperlink"/>
            <w:noProof/>
          </w:rPr>
          <w:t>Figure 10.5-4. Altair Surface Element Model Constructed for Bumper MMOD Impact Risk Assessment</w:t>
        </w:r>
        <w:r w:rsidR="00A55F5D">
          <w:rPr>
            <w:noProof/>
            <w:webHidden/>
          </w:rPr>
          <w:tab/>
        </w:r>
        <w:r w:rsidR="00A55F5D">
          <w:rPr>
            <w:noProof/>
            <w:webHidden/>
          </w:rPr>
          <w:fldChar w:fldCharType="begin"/>
        </w:r>
        <w:r w:rsidR="00A55F5D">
          <w:rPr>
            <w:noProof/>
            <w:webHidden/>
          </w:rPr>
          <w:instrText xml:space="preserve"> PAGEREF _Toc80082908 \h </w:instrText>
        </w:r>
        <w:r w:rsidR="00A55F5D">
          <w:rPr>
            <w:noProof/>
            <w:webHidden/>
          </w:rPr>
        </w:r>
        <w:r w:rsidR="00A55F5D">
          <w:rPr>
            <w:noProof/>
            <w:webHidden/>
          </w:rPr>
          <w:fldChar w:fldCharType="separate"/>
        </w:r>
        <w:r w:rsidR="00A55F5D">
          <w:rPr>
            <w:noProof/>
            <w:webHidden/>
          </w:rPr>
          <w:t>62</w:t>
        </w:r>
        <w:r w:rsidR="00A55F5D">
          <w:rPr>
            <w:noProof/>
            <w:webHidden/>
          </w:rPr>
          <w:fldChar w:fldCharType="end"/>
        </w:r>
      </w:hyperlink>
    </w:p>
    <w:p w14:paraId="4A85ACDD" w14:textId="37F37818" w:rsidR="00A55F5D" w:rsidRDefault="009B1CA3">
      <w:pPr>
        <w:pStyle w:val="TOC4"/>
        <w:rPr>
          <w:rFonts w:asciiTheme="minorHAnsi" w:eastAsiaTheme="minorEastAsia" w:hAnsiTheme="minorHAnsi" w:cstheme="minorBidi"/>
          <w:noProof/>
          <w:szCs w:val="22"/>
        </w:rPr>
      </w:pPr>
      <w:hyperlink w:anchor="_Toc80082909" w:history="1">
        <w:r w:rsidR="00A55F5D" w:rsidRPr="00004964">
          <w:rPr>
            <w:rStyle w:val="Hyperlink"/>
            <w:noProof/>
          </w:rPr>
          <w:t>Figure 10.5-5. Altair Ascent Module Wall Construction</w:t>
        </w:r>
        <w:r w:rsidR="00A55F5D">
          <w:rPr>
            <w:noProof/>
            <w:webHidden/>
          </w:rPr>
          <w:tab/>
        </w:r>
        <w:r w:rsidR="00A55F5D">
          <w:rPr>
            <w:noProof/>
            <w:webHidden/>
          </w:rPr>
          <w:fldChar w:fldCharType="begin"/>
        </w:r>
        <w:r w:rsidR="00A55F5D">
          <w:rPr>
            <w:noProof/>
            <w:webHidden/>
          </w:rPr>
          <w:instrText xml:space="preserve"> PAGEREF _Toc80082909 \h </w:instrText>
        </w:r>
        <w:r w:rsidR="00A55F5D">
          <w:rPr>
            <w:noProof/>
            <w:webHidden/>
          </w:rPr>
        </w:r>
        <w:r w:rsidR="00A55F5D">
          <w:rPr>
            <w:noProof/>
            <w:webHidden/>
          </w:rPr>
          <w:fldChar w:fldCharType="separate"/>
        </w:r>
        <w:r w:rsidR="00A55F5D">
          <w:rPr>
            <w:noProof/>
            <w:webHidden/>
          </w:rPr>
          <w:t>62</w:t>
        </w:r>
        <w:r w:rsidR="00A55F5D">
          <w:rPr>
            <w:noProof/>
            <w:webHidden/>
          </w:rPr>
          <w:fldChar w:fldCharType="end"/>
        </w:r>
      </w:hyperlink>
    </w:p>
    <w:p w14:paraId="05456B23" w14:textId="7569D6AC" w:rsidR="00A55F5D" w:rsidRDefault="009B1CA3">
      <w:pPr>
        <w:pStyle w:val="TOC4"/>
        <w:rPr>
          <w:rFonts w:asciiTheme="minorHAnsi" w:eastAsiaTheme="minorEastAsia" w:hAnsiTheme="minorHAnsi" w:cstheme="minorBidi"/>
          <w:noProof/>
          <w:szCs w:val="22"/>
        </w:rPr>
      </w:pPr>
      <w:hyperlink w:anchor="_Toc80082910" w:history="1">
        <w:r w:rsidR="00A55F5D" w:rsidRPr="00004964">
          <w:rPr>
            <w:rStyle w:val="Hyperlink"/>
            <w:noProof/>
          </w:rPr>
          <w:t>Figure 10.5-6. Altair Descent Module Wall Construction</w:t>
        </w:r>
        <w:r w:rsidR="00A55F5D">
          <w:rPr>
            <w:noProof/>
            <w:webHidden/>
          </w:rPr>
          <w:tab/>
        </w:r>
        <w:r w:rsidR="00A55F5D">
          <w:rPr>
            <w:noProof/>
            <w:webHidden/>
          </w:rPr>
          <w:fldChar w:fldCharType="begin"/>
        </w:r>
        <w:r w:rsidR="00A55F5D">
          <w:rPr>
            <w:noProof/>
            <w:webHidden/>
          </w:rPr>
          <w:instrText xml:space="preserve"> PAGEREF _Toc80082910 \h </w:instrText>
        </w:r>
        <w:r w:rsidR="00A55F5D">
          <w:rPr>
            <w:noProof/>
            <w:webHidden/>
          </w:rPr>
        </w:r>
        <w:r w:rsidR="00A55F5D">
          <w:rPr>
            <w:noProof/>
            <w:webHidden/>
          </w:rPr>
          <w:fldChar w:fldCharType="separate"/>
        </w:r>
        <w:r w:rsidR="00A55F5D">
          <w:rPr>
            <w:noProof/>
            <w:webHidden/>
          </w:rPr>
          <w:t>63</w:t>
        </w:r>
        <w:r w:rsidR="00A55F5D">
          <w:rPr>
            <w:noProof/>
            <w:webHidden/>
          </w:rPr>
          <w:fldChar w:fldCharType="end"/>
        </w:r>
      </w:hyperlink>
    </w:p>
    <w:p w14:paraId="532BD0D1" w14:textId="5A453981" w:rsidR="00A55F5D" w:rsidRDefault="009B1CA3">
      <w:pPr>
        <w:pStyle w:val="TOC4"/>
        <w:rPr>
          <w:rFonts w:asciiTheme="minorHAnsi" w:eastAsiaTheme="minorEastAsia" w:hAnsiTheme="minorHAnsi" w:cstheme="minorBidi"/>
          <w:noProof/>
          <w:szCs w:val="22"/>
        </w:rPr>
      </w:pPr>
      <w:hyperlink w:anchor="_Toc80082911" w:history="1">
        <w:r w:rsidR="00A55F5D" w:rsidRPr="00004964">
          <w:rPr>
            <w:rStyle w:val="Hyperlink"/>
            <w:noProof/>
          </w:rPr>
          <w:t>Figure 10.5-7. Penetrations per Square Meter per Year by Sporadic Meteoroids and Lunar Ejecta</w:t>
        </w:r>
        <w:r w:rsidR="00A55F5D">
          <w:rPr>
            <w:noProof/>
            <w:webHidden/>
          </w:rPr>
          <w:tab/>
        </w:r>
        <w:r w:rsidR="00A55F5D">
          <w:rPr>
            <w:noProof/>
            <w:webHidden/>
          </w:rPr>
          <w:fldChar w:fldCharType="begin"/>
        </w:r>
        <w:r w:rsidR="00A55F5D">
          <w:rPr>
            <w:noProof/>
            <w:webHidden/>
          </w:rPr>
          <w:instrText xml:space="preserve"> PAGEREF _Toc80082911 \h </w:instrText>
        </w:r>
        <w:r w:rsidR="00A55F5D">
          <w:rPr>
            <w:noProof/>
            <w:webHidden/>
          </w:rPr>
        </w:r>
        <w:r w:rsidR="00A55F5D">
          <w:rPr>
            <w:noProof/>
            <w:webHidden/>
          </w:rPr>
          <w:fldChar w:fldCharType="separate"/>
        </w:r>
        <w:r w:rsidR="00A55F5D">
          <w:rPr>
            <w:noProof/>
            <w:webHidden/>
          </w:rPr>
          <w:t>64</w:t>
        </w:r>
        <w:r w:rsidR="00A55F5D">
          <w:rPr>
            <w:noProof/>
            <w:webHidden/>
          </w:rPr>
          <w:fldChar w:fldCharType="end"/>
        </w:r>
      </w:hyperlink>
    </w:p>
    <w:p w14:paraId="52F6B71E" w14:textId="69882B7C" w:rsidR="00A55F5D" w:rsidRDefault="009B1CA3">
      <w:pPr>
        <w:pStyle w:val="TOC4"/>
        <w:rPr>
          <w:rFonts w:asciiTheme="minorHAnsi" w:eastAsiaTheme="minorEastAsia" w:hAnsiTheme="minorHAnsi" w:cstheme="minorBidi"/>
          <w:noProof/>
          <w:szCs w:val="22"/>
        </w:rPr>
      </w:pPr>
      <w:hyperlink w:anchor="_Toc80082912" w:history="1">
        <w:r w:rsidR="00A55F5D" w:rsidRPr="00004964">
          <w:rPr>
            <w:rStyle w:val="Hyperlink"/>
            <w:noProof/>
          </w:rPr>
          <w:t>Figure 10.5-8. Total Number of Failures Due to Ejecta and Sporadic Meteoroid Impacts Calculated with Two Environment Sets</w:t>
        </w:r>
        <w:r w:rsidR="00A55F5D">
          <w:rPr>
            <w:noProof/>
            <w:webHidden/>
          </w:rPr>
          <w:tab/>
        </w:r>
        <w:r w:rsidR="00A55F5D">
          <w:rPr>
            <w:noProof/>
            <w:webHidden/>
          </w:rPr>
          <w:fldChar w:fldCharType="begin"/>
        </w:r>
        <w:r w:rsidR="00A55F5D">
          <w:rPr>
            <w:noProof/>
            <w:webHidden/>
          </w:rPr>
          <w:instrText xml:space="preserve"> PAGEREF _Toc80082912 \h </w:instrText>
        </w:r>
        <w:r w:rsidR="00A55F5D">
          <w:rPr>
            <w:noProof/>
            <w:webHidden/>
          </w:rPr>
        </w:r>
        <w:r w:rsidR="00A55F5D">
          <w:rPr>
            <w:noProof/>
            <w:webHidden/>
          </w:rPr>
          <w:fldChar w:fldCharType="separate"/>
        </w:r>
        <w:r w:rsidR="00A55F5D">
          <w:rPr>
            <w:noProof/>
            <w:webHidden/>
          </w:rPr>
          <w:t>65</w:t>
        </w:r>
        <w:r w:rsidR="00A55F5D">
          <w:rPr>
            <w:noProof/>
            <w:webHidden/>
          </w:rPr>
          <w:fldChar w:fldCharType="end"/>
        </w:r>
      </w:hyperlink>
    </w:p>
    <w:p w14:paraId="5DDBE7E4" w14:textId="745491CF" w:rsidR="00A55F5D" w:rsidRDefault="009B1CA3">
      <w:pPr>
        <w:pStyle w:val="TOC4"/>
        <w:rPr>
          <w:rFonts w:asciiTheme="minorHAnsi" w:eastAsiaTheme="minorEastAsia" w:hAnsiTheme="minorHAnsi" w:cstheme="minorBidi"/>
          <w:noProof/>
          <w:szCs w:val="22"/>
        </w:rPr>
      </w:pPr>
      <w:hyperlink w:anchor="_Toc80082913" w:history="1">
        <w:r w:rsidR="00A55F5D" w:rsidRPr="00004964">
          <w:rPr>
            <w:rStyle w:val="Hyperlink"/>
            <w:noProof/>
          </w:rPr>
          <w:t>Figure 10.5-9. Number of Failures by Component, with and without Whipple Shields, Evaluated with NASA SP-8013 Lunar Ejecta Environment and MEM r2 Sporadic Meteoroid Environment</w:t>
        </w:r>
        <w:r w:rsidR="00A55F5D">
          <w:rPr>
            <w:noProof/>
            <w:webHidden/>
          </w:rPr>
          <w:tab/>
        </w:r>
        <w:r w:rsidR="00A55F5D">
          <w:rPr>
            <w:noProof/>
            <w:webHidden/>
          </w:rPr>
          <w:fldChar w:fldCharType="begin"/>
        </w:r>
        <w:r w:rsidR="00A55F5D">
          <w:rPr>
            <w:noProof/>
            <w:webHidden/>
          </w:rPr>
          <w:instrText xml:space="preserve"> PAGEREF _Toc80082913 \h </w:instrText>
        </w:r>
        <w:r w:rsidR="00A55F5D">
          <w:rPr>
            <w:noProof/>
            <w:webHidden/>
          </w:rPr>
        </w:r>
        <w:r w:rsidR="00A55F5D">
          <w:rPr>
            <w:noProof/>
            <w:webHidden/>
          </w:rPr>
          <w:fldChar w:fldCharType="separate"/>
        </w:r>
        <w:r w:rsidR="00A55F5D">
          <w:rPr>
            <w:noProof/>
            <w:webHidden/>
          </w:rPr>
          <w:t>66</w:t>
        </w:r>
        <w:r w:rsidR="00A55F5D">
          <w:rPr>
            <w:noProof/>
            <w:webHidden/>
          </w:rPr>
          <w:fldChar w:fldCharType="end"/>
        </w:r>
      </w:hyperlink>
    </w:p>
    <w:p w14:paraId="585C088B" w14:textId="21D1BDA3" w:rsidR="00A55F5D" w:rsidRDefault="009B1CA3">
      <w:pPr>
        <w:pStyle w:val="TOC4"/>
        <w:rPr>
          <w:rFonts w:asciiTheme="minorHAnsi" w:eastAsiaTheme="minorEastAsia" w:hAnsiTheme="minorHAnsi" w:cstheme="minorBidi"/>
          <w:noProof/>
          <w:szCs w:val="22"/>
        </w:rPr>
      </w:pPr>
      <w:hyperlink w:anchor="_Toc80082914" w:history="1">
        <w:r w:rsidR="00A55F5D" w:rsidRPr="00004964">
          <w:rPr>
            <w:rStyle w:val="Hyperlink"/>
            <w:noProof/>
          </w:rPr>
          <w:t>Figure 10.5-10. Number of Failures by Component, with and without Whipple Shields, Evaluated with MeMoSeE Lunar Ejecta Environment and MEM 3 Sporadic Meteoroid Environment</w:t>
        </w:r>
        <w:r w:rsidR="00A55F5D">
          <w:rPr>
            <w:noProof/>
            <w:webHidden/>
          </w:rPr>
          <w:tab/>
        </w:r>
        <w:r w:rsidR="00A55F5D">
          <w:rPr>
            <w:noProof/>
            <w:webHidden/>
          </w:rPr>
          <w:fldChar w:fldCharType="begin"/>
        </w:r>
        <w:r w:rsidR="00A55F5D">
          <w:rPr>
            <w:noProof/>
            <w:webHidden/>
          </w:rPr>
          <w:instrText xml:space="preserve"> PAGEREF _Toc80082914 \h </w:instrText>
        </w:r>
        <w:r w:rsidR="00A55F5D">
          <w:rPr>
            <w:noProof/>
            <w:webHidden/>
          </w:rPr>
        </w:r>
        <w:r w:rsidR="00A55F5D">
          <w:rPr>
            <w:noProof/>
            <w:webHidden/>
          </w:rPr>
          <w:fldChar w:fldCharType="separate"/>
        </w:r>
        <w:r w:rsidR="00A55F5D">
          <w:rPr>
            <w:noProof/>
            <w:webHidden/>
          </w:rPr>
          <w:t>66</w:t>
        </w:r>
        <w:r w:rsidR="00A55F5D">
          <w:rPr>
            <w:noProof/>
            <w:webHidden/>
          </w:rPr>
          <w:fldChar w:fldCharType="end"/>
        </w:r>
      </w:hyperlink>
    </w:p>
    <w:p w14:paraId="5DC099DB" w14:textId="15F5A184" w:rsidR="00A55F5D" w:rsidRDefault="009B1CA3">
      <w:pPr>
        <w:pStyle w:val="TOC4"/>
        <w:rPr>
          <w:rFonts w:asciiTheme="minorHAnsi" w:eastAsiaTheme="minorEastAsia" w:hAnsiTheme="minorHAnsi" w:cstheme="minorBidi"/>
          <w:noProof/>
          <w:szCs w:val="22"/>
        </w:rPr>
      </w:pPr>
      <w:hyperlink w:anchor="_Toc80082915" w:history="1">
        <w:r w:rsidR="00A55F5D" w:rsidRPr="00004964">
          <w:rPr>
            <w:rStyle w:val="Hyperlink"/>
            <w:noProof/>
          </w:rPr>
          <w:t>Figure 10.5-11. Relative Number of Penetrations per Speed Bin for Two Ejecta Environments</w:t>
        </w:r>
        <w:r w:rsidR="00A55F5D">
          <w:rPr>
            <w:noProof/>
            <w:webHidden/>
          </w:rPr>
          <w:tab/>
        </w:r>
        <w:r w:rsidR="00A55F5D">
          <w:rPr>
            <w:noProof/>
            <w:webHidden/>
          </w:rPr>
          <w:fldChar w:fldCharType="begin"/>
        </w:r>
        <w:r w:rsidR="00A55F5D">
          <w:rPr>
            <w:noProof/>
            <w:webHidden/>
          </w:rPr>
          <w:instrText xml:space="preserve"> PAGEREF _Toc80082915 \h </w:instrText>
        </w:r>
        <w:r w:rsidR="00A55F5D">
          <w:rPr>
            <w:noProof/>
            <w:webHidden/>
          </w:rPr>
        </w:r>
        <w:r w:rsidR="00A55F5D">
          <w:rPr>
            <w:noProof/>
            <w:webHidden/>
          </w:rPr>
          <w:fldChar w:fldCharType="separate"/>
        </w:r>
        <w:r w:rsidR="00A55F5D">
          <w:rPr>
            <w:noProof/>
            <w:webHidden/>
          </w:rPr>
          <w:t>67</w:t>
        </w:r>
        <w:r w:rsidR="00A55F5D">
          <w:rPr>
            <w:noProof/>
            <w:webHidden/>
          </w:rPr>
          <w:fldChar w:fldCharType="end"/>
        </w:r>
      </w:hyperlink>
    </w:p>
    <w:p w14:paraId="40DB4CD6" w14:textId="4F056BBE" w:rsidR="00A55F5D" w:rsidRDefault="009B1CA3">
      <w:pPr>
        <w:pStyle w:val="TOC4"/>
        <w:rPr>
          <w:rFonts w:asciiTheme="minorHAnsi" w:eastAsiaTheme="minorEastAsia" w:hAnsiTheme="minorHAnsi" w:cstheme="minorBidi"/>
          <w:noProof/>
          <w:szCs w:val="22"/>
        </w:rPr>
      </w:pPr>
      <w:hyperlink w:anchor="_Toc80082916" w:history="1">
        <w:r w:rsidR="00A55F5D" w:rsidRPr="00004964">
          <w:rPr>
            <w:rStyle w:val="Hyperlink"/>
            <w:noProof/>
          </w:rPr>
          <w:t>Figure 10.6-1. Zook Function G(v) Scaled to Sporadic Meteoroid Impact Conditions Assumed by Zook in His Model Compared with Function used in Author’s MathCAD Analysis</w:t>
        </w:r>
        <w:r w:rsidR="00A55F5D">
          <w:rPr>
            <w:noProof/>
            <w:webHidden/>
          </w:rPr>
          <w:tab/>
        </w:r>
        <w:r w:rsidR="00A55F5D">
          <w:rPr>
            <w:noProof/>
            <w:webHidden/>
          </w:rPr>
          <w:fldChar w:fldCharType="begin"/>
        </w:r>
        <w:r w:rsidR="00A55F5D">
          <w:rPr>
            <w:noProof/>
            <w:webHidden/>
          </w:rPr>
          <w:instrText xml:space="preserve"> PAGEREF _Toc80082916 \h </w:instrText>
        </w:r>
        <w:r w:rsidR="00A55F5D">
          <w:rPr>
            <w:noProof/>
            <w:webHidden/>
          </w:rPr>
        </w:r>
        <w:r w:rsidR="00A55F5D">
          <w:rPr>
            <w:noProof/>
            <w:webHidden/>
          </w:rPr>
          <w:fldChar w:fldCharType="separate"/>
        </w:r>
        <w:r w:rsidR="00A55F5D">
          <w:rPr>
            <w:noProof/>
            <w:webHidden/>
          </w:rPr>
          <w:t>69</w:t>
        </w:r>
        <w:r w:rsidR="00A55F5D">
          <w:rPr>
            <w:noProof/>
            <w:webHidden/>
          </w:rPr>
          <w:fldChar w:fldCharType="end"/>
        </w:r>
      </w:hyperlink>
    </w:p>
    <w:p w14:paraId="381F8542" w14:textId="2691BBCA" w:rsidR="00A55F5D" w:rsidRDefault="009B1CA3">
      <w:pPr>
        <w:pStyle w:val="TOC4"/>
        <w:rPr>
          <w:rFonts w:asciiTheme="minorHAnsi" w:eastAsiaTheme="minorEastAsia" w:hAnsiTheme="minorHAnsi" w:cstheme="minorBidi"/>
          <w:noProof/>
          <w:szCs w:val="22"/>
        </w:rPr>
      </w:pPr>
      <w:hyperlink w:anchor="_Toc80082917" w:history="1">
        <w:r w:rsidR="00A55F5D" w:rsidRPr="00004964">
          <w:rPr>
            <w:rStyle w:val="Hyperlink"/>
            <w:noProof/>
          </w:rPr>
          <w:t>Figure 10.6-2. Comparison of Published Zook Ejecta Flux Curves and Author’s MathCAD Implementation of Zook Model</w:t>
        </w:r>
        <w:r w:rsidR="00A55F5D">
          <w:rPr>
            <w:noProof/>
            <w:webHidden/>
          </w:rPr>
          <w:tab/>
        </w:r>
        <w:r w:rsidR="00A55F5D">
          <w:rPr>
            <w:noProof/>
            <w:webHidden/>
          </w:rPr>
          <w:fldChar w:fldCharType="begin"/>
        </w:r>
        <w:r w:rsidR="00A55F5D">
          <w:rPr>
            <w:noProof/>
            <w:webHidden/>
          </w:rPr>
          <w:instrText xml:space="preserve"> PAGEREF _Toc80082917 \h </w:instrText>
        </w:r>
        <w:r w:rsidR="00A55F5D">
          <w:rPr>
            <w:noProof/>
            <w:webHidden/>
          </w:rPr>
        </w:r>
        <w:r w:rsidR="00A55F5D">
          <w:rPr>
            <w:noProof/>
            <w:webHidden/>
          </w:rPr>
          <w:fldChar w:fldCharType="separate"/>
        </w:r>
        <w:r w:rsidR="00A55F5D">
          <w:rPr>
            <w:noProof/>
            <w:webHidden/>
          </w:rPr>
          <w:t>69</w:t>
        </w:r>
        <w:r w:rsidR="00A55F5D">
          <w:rPr>
            <w:noProof/>
            <w:webHidden/>
          </w:rPr>
          <w:fldChar w:fldCharType="end"/>
        </w:r>
      </w:hyperlink>
    </w:p>
    <w:p w14:paraId="2C4814D0" w14:textId="3D737CC2" w:rsidR="00A55F5D" w:rsidRDefault="009B1CA3">
      <w:pPr>
        <w:pStyle w:val="TOC4"/>
        <w:rPr>
          <w:rFonts w:asciiTheme="minorHAnsi" w:eastAsiaTheme="minorEastAsia" w:hAnsiTheme="minorHAnsi" w:cstheme="minorBidi"/>
          <w:noProof/>
          <w:szCs w:val="22"/>
        </w:rPr>
      </w:pPr>
      <w:hyperlink w:anchor="_Toc80082918" w:history="1">
        <w:r w:rsidR="00A55F5D" w:rsidRPr="00004964">
          <w:rPr>
            <w:rStyle w:val="Hyperlink"/>
            <w:noProof/>
          </w:rPr>
          <w:t>Figure 10.6-3. Ratio of Convergence (</w:t>
        </w:r>
        <w:r w:rsidR="00A55F5D" w:rsidRPr="00004964">
          <w:rPr>
            <w:rStyle w:val="Hyperlink"/>
            <w:rFonts w:ascii="Symbol" w:eastAsia="Symbol" w:hAnsi="Symbol" w:cs="Symbol"/>
            <w:noProof/>
          </w:rPr>
          <w:t></w:t>
        </w:r>
        <w:r w:rsidR="00A55F5D" w:rsidRPr="00004964">
          <w:rPr>
            <w:rStyle w:val="Hyperlink"/>
            <w:noProof/>
            <w:vertAlign w:val="subscript"/>
          </w:rPr>
          <w:t>n</w:t>
        </w:r>
        <w:r w:rsidR="00A55F5D" w:rsidRPr="00004964">
          <w:rPr>
            <w:rStyle w:val="Hyperlink"/>
            <w:noProof/>
          </w:rPr>
          <w:t>/</w:t>
        </w:r>
        <w:r w:rsidR="00A55F5D" w:rsidRPr="00004964">
          <w:rPr>
            <w:rStyle w:val="Hyperlink"/>
            <w:rFonts w:ascii="Symbol" w:eastAsia="Symbol" w:hAnsi="Symbol" w:cs="Symbol"/>
            <w:noProof/>
          </w:rPr>
          <w:t></w:t>
        </w:r>
        <w:r w:rsidR="00A55F5D" w:rsidRPr="00004964">
          <w:rPr>
            <w:rStyle w:val="Hyperlink"/>
            <w:noProof/>
            <w:vertAlign w:val="subscript"/>
          </w:rPr>
          <w:t>50</w:t>
        </w:r>
        <w:r w:rsidR="00A55F5D" w:rsidRPr="00004964">
          <w:rPr>
            <w:rStyle w:val="Hyperlink"/>
            <w:noProof/>
          </w:rPr>
          <w:t>) as a Function of Speed Bin Spacing and Number of Speed Bins</w:t>
        </w:r>
        <w:r w:rsidR="00A55F5D">
          <w:rPr>
            <w:noProof/>
            <w:webHidden/>
          </w:rPr>
          <w:tab/>
        </w:r>
        <w:r w:rsidR="00A55F5D">
          <w:rPr>
            <w:noProof/>
            <w:webHidden/>
          </w:rPr>
          <w:fldChar w:fldCharType="begin"/>
        </w:r>
        <w:r w:rsidR="00A55F5D">
          <w:rPr>
            <w:noProof/>
            <w:webHidden/>
          </w:rPr>
          <w:instrText xml:space="preserve"> PAGEREF _Toc80082918 \h </w:instrText>
        </w:r>
        <w:r w:rsidR="00A55F5D">
          <w:rPr>
            <w:noProof/>
            <w:webHidden/>
          </w:rPr>
        </w:r>
        <w:r w:rsidR="00A55F5D">
          <w:rPr>
            <w:noProof/>
            <w:webHidden/>
          </w:rPr>
          <w:fldChar w:fldCharType="separate"/>
        </w:r>
        <w:r w:rsidR="00A55F5D">
          <w:rPr>
            <w:noProof/>
            <w:webHidden/>
          </w:rPr>
          <w:t>71</w:t>
        </w:r>
        <w:r w:rsidR="00A55F5D">
          <w:rPr>
            <w:noProof/>
            <w:webHidden/>
          </w:rPr>
          <w:fldChar w:fldCharType="end"/>
        </w:r>
      </w:hyperlink>
    </w:p>
    <w:p w14:paraId="64532F40" w14:textId="1EC0EC9C" w:rsidR="00A55F5D" w:rsidRDefault="009B1CA3">
      <w:pPr>
        <w:pStyle w:val="TOC4"/>
        <w:rPr>
          <w:rFonts w:asciiTheme="minorHAnsi" w:eastAsiaTheme="minorEastAsia" w:hAnsiTheme="minorHAnsi" w:cstheme="minorBidi"/>
          <w:noProof/>
          <w:szCs w:val="22"/>
        </w:rPr>
      </w:pPr>
      <w:hyperlink w:anchor="_Toc80082919" w:history="1">
        <w:r w:rsidR="00A55F5D" w:rsidRPr="00004964">
          <w:rPr>
            <w:rStyle w:val="Hyperlink"/>
            <w:noProof/>
          </w:rPr>
          <w:t>Figure 11.1-1. Effect on DSNE Table from Correcting a_power</w:t>
        </w:r>
        <w:r w:rsidR="00A55F5D">
          <w:rPr>
            <w:noProof/>
            <w:webHidden/>
          </w:rPr>
          <w:tab/>
        </w:r>
        <w:r w:rsidR="00A55F5D">
          <w:rPr>
            <w:noProof/>
            <w:webHidden/>
          </w:rPr>
          <w:fldChar w:fldCharType="begin"/>
        </w:r>
        <w:r w:rsidR="00A55F5D">
          <w:rPr>
            <w:noProof/>
            <w:webHidden/>
          </w:rPr>
          <w:instrText xml:space="preserve"> PAGEREF _Toc80082919 \h </w:instrText>
        </w:r>
        <w:r w:rsidR="00A55F5D">
          <w:rPr>
            <w:noProof/>
            <w:webHidden/>
          </w:rPr>
        </w:r>
        <w:r w:rsidR="00A55F5D">
          <w:rPr>
            <w:noProof/>
            <w:webHidden/>
          </w:rPr>
          <w:fldChar w:fldCharType="separate"/>
        </w:r>
        <w:r w:rsidR="00A55F5D">
          <w:rPr>
            <w:noProof/>
            <w:webHidden/>
          </w:rPr>
          <w:t>75</w:t>
        </w:r>
        <w:r w:rsidR="00A55F5D">
          <w:rPr>
            <w:noProof/>
            <w:webHidden/>
          </w:rPr>
          <w:fldChar w:fldCharType="end"/>
        </w:r>
      </w:hyperlink>
    </w:p>
    <w:p w14:paraId="66489339" w14:textId="7EE22B03" w:rsidR="00A55F5D" w:rsidRDefault="009B1CA3">
      <w:pPr>
        <w:pStyle w:val="TOC4"/>
        <w:rPr>
          <w:rFonts w:asciiTheme="minorHAnsi" w:eastAsiaTheme="minorEastAsia" w:hAnsiTheme="minorHAnsi" w:cstheme="minorBidi"/>
          <w:noProof/>
          <w:szCs w:val="22"/>
        </w:rPr>
      </w:pPr>
      <w:hyperlink w:anchor="_Toc80082920" w:history="1">
        <w:r w:rsidR="00A55F5D" w:rsidRPr="00004964">
          <w:rPr>
            <w:rStyle w:val="Hyperlink"/>
            <w:noProof/>
          </w:rPr>
          <w:t>Figure 11.1-2. In Situ Bulk Density of Regolith based on Drill Core Samples from Apollo 15, 16, and 17 Missions</w:t>
        </w:r>
        <w:r w:rsidR="00A55F5D">
          <w:rPr>
            <w:noProof/>
            <w:webHidden/>
          </w:rPr>
          <w:tab/>
        </w:r>
        <w:r w:rsidR="00A55F5D">
          <w:rPr>
            <w:noProof/>
            <w:webHidden/>
          </w:rPr>
          <w:fldChar w:fldCharType="begin"/>
        </w:r>
        <w:r w:rsidR="00A55F5D">
          <w:rPr>
            <w:noProof/>
            <w:webHidden/>
          </w:rPr>
          <w:instrText xml:space="preserve"> PAGEREF _Toc80082920 \h </w:instrText>
        </w:r>
        <w:r w:rsidR="00A55F5D">
          <w:rPr>
            <w:noProof/>
            <w:webHidden/>
          </w:rPr>
        </w:r>
        <w:r w:rsidR="00A55F5D">
          <w:rPr>
            <w:noProof/>
            <w:webHidden/>
          </w:rPr>
          <w:fldChar w:fldCharType="separate"/>
        </w:r>
        <w:r w:rsidR="00A55F5D">
          <w:rPr>
            <w:noProof/>
            <w:webHidden/>
          </w:rPr>
          <w:t>76</w:t>
        </w:r>
        <w:r w:rsidR="00A55F5D">
          <w:rPr>
            <w:noProof/>
            <w:webHidden/>
          </w:rPr>
          <w:fldChar w:fldCharType="end"/>
        </w:r>
      </w:hyperlink>
    </w:p>
    <w:p w14:paraId="0944DDE8" w14:textId="18C7453B" w:rsidR="00A55F5D" w:rsidRDefault="009B1CA3">
      <w:pPr>
        <w:pStyle w:val="TOC4"/>
        <w:rPr>
          <w:rFonts w:asciiTheme="minorHAnsi" w:eastAsiaTheme="minorEastAsia" w:hAnsiTheme="minorHAnsi" w:cstheme="minorBidi"/>
          <w:noProof/>
          <w:szCs w:val="22"/>
        </w:rPr>
      </w:pPr>
      <w:hyperlink w:anchor="_Toc80082921" w:history="1">
        <w:r w:rsidR="00A55F5D" w:rsidRPr="00004964">
          <w:rPr>
            <w:rStyle w:val="Hyperlink"/>
            <w:noProof/>
          </w:rPr>
          <w:t>Figure 11.1-3. Effect of Correcting Regolith Bulk Density on DSNE Table</w:t>
        </w:r>
        <w:r w:rsidR="00A55F5D">
          <w:rPr>
            <w:noProof/>
            <w:webHidden/>
          </w:rPr>
          <w:tab/>
        </w:r>
        <w:r w:rsidR="00A55F5D">
          <w:rPr>
            <w:noProof/>
            <w:webHidden/>
          </w:rPr>
          <w:fldChar w:fldCharType="begin"/>
        </w:r>
        <w:r w:rsidR="00A55F5D">
          <w:rPr>
            <w:noProof/>
            <w:webHidden/>
          </w:rPr>
          <w:instrText xml:space="preserve"> PAGEREF _Toc80082921 \h </w:instrText>
        </w:r>
        <w:r w:rsidR="00A55F5D">
          <w:rPr>
            <w:noProof/>
            <w:webHidden/>
          </w:rPr>
        </w:r>
        <w:r w:rsidR="00A55F5D">
          <w:rPr>
            <w:noProof/>
            <w:webHidden/>
          </w:rPr>
          <w:fldChar w:fldCharType="separate"/>
        </w:r>
        <w:r w:rsidR="00A55F5D">
          <w:rPr>
            <w:noProof/>
            <w:webHidden/>
          </w:rPr>
          <w:t>77</w:t>
        </w:r>
        <w:r w:rsidR="00A55F5D">
          <w:rPr>
            <w:noProof/>
            <w:webHidden/>
          </w:rPr>
          <w:fldChar w:fldCharType="end"/>
        </w:r>
      </w:hyperlink>
    </w:p>
    <w:p w14:paraId="3201CBD9" w14:textId="1BD1E97E" w:rsidR="00A55F5D" w:rsidRDefault="009B1CA3">
      <w:pPr>
        <w:pStyle w:val="TOC4"/>
        <w:rPr>
          <w:rFonts w:asciiTheme="minorHAnsi" w:eastAsiaTheme="minorEastAsia" w:hAnsiTheme="minorHAnsi" w:cstheme="minorBidi"/>
          <w:noProof/>
          <w:szCs w:val="22"/>
        </w:rPr>
      </w:pPr>
      <w:hyperlink w:anchor="_Toc80082922" w:history="1">
        <w:r w:rsidR="00A55F5D" w:rsidRPr="00004964">
          <w:rPr>
            <w:rStyle w:val="Hyperlink"/>
            <w:noProof/>
          </w:rPr>
          <w:t>Figure 11.1-4. Cumulative Mass Flux for Launch Speeds Larger than v Calculated for Two Values of SecvMin</w:t>
        </w:r>
        <w:r w:rsidR="00A55F5D">
          <w:rPr>
            <w:noProof/>
            <w:webHidden/>
          </w:rPr>
          <w:tab/>
        </w:r>
        <w:r w:rsidR="00A55F5D">
          <w:rPr>
            <w:noProof/>
            <w:webHidden/>
          </w:rPr>
          <w:fldChar w:fldCharType="begin"/>
        </w:r>
        <w:r w:rsidR="00A55F5D">
          <w:rPr>
            <w:noProof/>
            <w:webHidden/>
          </w:rPr>
          <w:instrText xml:space="preserve"> PAGEREF _Toc80082922 \h </w:instrText>
        </w:r>
        <w:r w:rsidR="00A55F5D">
          <w:rPr>
            <w:noProof/>
            <w:webHidden/>
          </w:rPr>
        </w:r>
        <w:r w:rsidR="00A55F5D">
          <w:rPr>
            <w:noProof/>
            <w:webHidden/>
          </w:rPr>
          <w:fldChar w:fldCharType="separate"/>
        </w:r>
        <w:r w:rsidR="00A55F5D">
          <w:rPr>
            <w:noProof/>
            <w:webHidden/>
          </w:rPr>
          <w:t>78</w:t>
        </w:r>
        <w:r w:rsidR="00A55F5D">
          <w:rPr>
            <w:noProof/>
            <w:webHidden/>
          </w:rPr>
          <w:fldChar w:fldCharType="end"/>
        </w:r>
      </w:hyperlink>
    </w:p>
    <w:p w14:paraId="09F61103" w14:textId="17EC4FAD" w:rsidR="00A55F5D" w:rsidRDefault="009B1CA3">
      <w:pPr>
        <w:pStyle w:val="TOC4"/>
        <w:rPr>
          <w:rFonts w:asciiTheme="minorHAnsi" w:eastAsiaTheme="minorEastAsia" w:hAnsiTheme="minorHAnsi" w:cstheme="minorBidi"/>
          <w:noProof/>
          <w:szCs w:val="22"/>
        </w:rPr>
      </w:pPr>
      <w:hyperlink w:anchor="_Toc80082923" w:history="1">
        <w:r w:rsidR="00A55F5D" w:rsidRPr="00004964">
          <w:rPr>
            <w:rStyle w:val="Hyperlink"/>
            <w:noProof/>
          </w:rPr>
          <w:t>Figure 11.1-5. Cumulative Mass Flux from Ranges Larger than D Calculated for Five Values of SecvMin</w:t>
        </w:r>
        <w:r w:rsidR="00A55F5D">
          <w:rPr>
            <w:noProof/>
            <w:webHidden/>
          </w:rPr>
          <w:tab/>
        </w:r>
        <w:r w:rsidR="00A55F5D">
          <w:rPr>
            <w:noProof/>
            <w:webHidden/>
          </w:rPr>
          <w:fldChar w:fldCharType="begin"/>
        </w:r>
        <w:r w:rsidR="00A55F5D">
          <w:rPr>
            <w:noProof/>
            <w:webHidden/>
          </w:rPr>
          <w:instrText xml:space="preserve"> PAGEREF _Toc80082923 \h </w:instrText>
        </w:r>
        <w:r w:rsidR="00A55F5D">
          <w:rPr>
            <w:noProof/>
            <w:webHidden/>
          </w:rPr>
        </w:r>
        <w:r w:rsidR="00A55F5D">
          <w:rPr>
            <w:noProof/>
            <w:webHidden/>
          </w:rPr>
          <w:fldChar w:fldCharType="separate"/>
        </w:r>
        <w:r w:rsidR="00A55F5D">
          <w:rPr>
            <w:noProof/>
            <w:webHidden/>
          </w:rPr>
          <w:t>79</w:t>
        </w:r>
        <w:r w:rsidR="00A55F5D">
          <w:rPr>
            <w:noProof/>
            <w:webHidden/>
          </w:rPr>
          <w:fldChar w:fldCharType="end"/>
        </w:r>
      </w:hyperlink>
    </w:p>
    <w:p w14:paraId="7B4133C4" w14:textId="3FF75703" w:rsidR="00BD7A2A" w:rsidRPr="0058440F" w:rsidRDefault="00D6422F" w:rsidP="0058440F">
      <w:pPr>
        <w:pStyle w:val="BodyText"/>
        <w:spacing w:before="0"/>
        <w:rPr>
          <w:sz w:val="16"/>
          <w:szCs w:val="16"/>
        </w:rPr>
      </w:pPr>
      <w:r>
        <w:rPr>
          <w:sz w:val="22"/>
        </w:rPr>
        <w:fldChar w:fldCharType="end"/>
      </w:r>
    </w:p>
    <w:p w14:paraId="0F6BDA92" w14:textId="5D1BB983" w:rsidR="00BD7A2A" w:rsidRDefault="00E47385">
      <w:pPr>
        <w:pStyle w:val="ListofFigandTab"/>
      </w:pPr>
      <w:r>
        <w:t>List of Tables</w:t>
      </w:r>
    </w:p>
    <w:p w14:paraId="13BD21AC" w14:textId="1865A0E6" w:rsidR="00A55F5D" w:rsidRDefault="00D6422F">
      <w:pPr>
        <w:pStyle w:val="TOC4"/>
        <w:rPr>
          <w:rFonts w:asciiTheme="minorHAnsi" w:eastAsiaTheme="minorEastAsia" w:hAnsiTheme="minorHAnsi" w:cstheme="minorBidi"/>
          <w:noProof/>
          <w:szCs w:val="22"/>
        </w:rPr>
      </w:pPr>
      <w:r>
        <w:fldChar w:fldCharType="begin"/>
      </w:r>
      <w:r>
        <w:instrText xml:space="preserve"> TOC \h \z \t "Table,4" </w:instrText>
      </w:r>
      <w:r>
        <w:fldChar w:fldCharType="separate"/>
      </w:r>
      <w:hyperlink w:anchor="_Toc80082924" w:history="1">
        <w:r w:rsidR="00A55F5D" w:rsidRPr="002622C0">
          <w:rPr>
            <w:rStyle w:val="Hyperlink"/>
            <w:bCs/>
            <w:noProof/>
          </w:rPr>
          <w:t>Table 8.2-1.</w:t>
        </w:r>
        <w:r w:rsidR="00A55F5D" w:rsidRPr="002622C0">
          <w:rPr>
            <w:rStyle w:val="Hyperlink"/>
            <w:noProof/>
          </w:rPr>
          <w:t xml:space="preserve"> Primary Ejecta Flux Versus Elevation and Speed for 0° N and 0° E</w:t>
        </w:r>
        <w:r w:rsidR="00A55F5D">
          <w:rPr>
            <w:noProof/>
            <w:webHidden/>
          </w:rPr>
          <w:tab/>
        </w:r>
        <w:r w:rsidR="00A55F5D">
          <w:rPr>
            <w:noProof/>
            <w:webHidden/>
          </w:rPr>
          <w:fldChar w:fldCharType="begin"/>
        </w:r>
        <w:r w:rsidR="00A55F5D">
          <w:rPr>
            <w:noProof/>
            <w:webHidden/>
          </w:rPr>
          <w:instrText xml:space="preserve"> PAGEREF _Toc80082924 \h </w:instrText>
        </w:r>
        <w:r w:rsidR="00A55F5D">
          <w:rPr>
            <w:noProof/>
            <w:webHidden/>
          </w:rPr>
        </w:r>
        <w:r w:rsidR="00A55F5D">
          <w:rPr>
            <w:noProof/>
            <w:webHidden/>
          </w:rPr>
          <w:fldChar w:fldCharType="separate"/>
        </w:r>
        <w:r w:rsidR="00A55F5D">
          <w:rPr>
            <w:noProof/>
            <w:webHidden/>
          </w:rPr>
          <w:t>29</w:t>
        </w:r>
        <w:r w:rsidR="00A55F5D">
          <w:rPr>
            <w:noProof/>
            <w:webHidden/>
          </w:rPr>
          <w:fldChar w:fldCharType="end"/>
        </w:r>
      </w:hyperlink>
    </w:p>
    <w:p w14:paraId="59C173E3" w14:textId="03D3E621" w:rsidR="00A55F5D" w:rsidRDefault="009B1CA3">
      <w:pPr>
        <w:pStyle w:val="TOC4"/>
        <w:rPr>
          <w:rFonts w:asciiTheme="minorHAnsi" w:eastAsiaTheme="minorEastAsia" w:hAnsiTheme="minorHAnsi" w:cstheme="minorBidi"/>
          <w:noProof/>
          <w:szCs w:val="22"/>
        </w:rPr>
      </w:pPr>
      <w:hyperlink w:anchor="_Toc80082925" w:history="1">
        <w:r w:rsidR="00A55F5D" w:rsidRPr="002622C0">
          <w:rPr>
            <w:rStyle w:val="Hyperlink"/>
            <w:noProof/>
          </w:rPr>
          <w:t>Table 8.2-2. Crater Size Estimated for Each Bin Assuming a Secondary Particle Size of 0.072 mm and Average Impact Elevation (PHIavg) and Average Speed Associated with Each Bin</w:t>
        </w:r>
        <w:r w:rsidR="00A55F5D">
          <w:rPr>
            <w:noProof/>
            <w:webHidden/>
          </w:rPr>
          <w:tab/>
        </w:r>
        <w:r w:rsidR="00A55F5D">
          <w:rPr>
            <w:noProof/>
            <w:webHidden/>
          </w:rPr>
          <w:fldChar w:fldCharType="begin"/>
        </w:r>
        <w:r w:rsidR="00A55F5D">
          <w:rPr>
            <w:noProof/>
            <w:webHidden/>
          </w:rPr>
          <w:instrText xml:space="preserve"> PAGEREF _Toc80082925 \h </w:instrText>
        </w:r>
        <w:r w:rsidR="00A55F5D">
          <w:rPr>
            <w:noProof/>
            <w:webHidden/>
          </w:rPr>
        </w:r>
        <w:r w:rsidR="00A55F5D">
          <w:rPr>
            <w:noProof/>
            <w:webHidden/>
          </w:rPr>
          <w:fldChar w:fldCharType="separate"/>
        </w:r>
        <w:r w:rsidR="00A55F5D">
          <w:rPr>
            <w:noProof/>
            <w:webHidden/>
          </w:rPr>
          <w:t>30</w:t>
        </w:r>
        <w:r w:rsidR="00A55F5D">
          <w:rPr>
            <w:noProof/>
            <w:webHidden/>
          </w:rPr>
          <w:fldChar w:fldCharType="end"/>
        </w:r>
      </w:hyperlink>
    </w:p>
    <w:p w14:paraId="6D87B257" w14:textId="4D230C1C" w:rsidR="00A55F5D" w:rsidRDefault="009B1CA3">
      <w:pPr>
        <w:pStyle w:val="TOC4"/>
        <w:rPr>
          <w:rFonts w:asciiTheme="minorHAnsi" w:eastAsiaTheme="minorEastAsia" w:hAnsiTheme="minorHAnsi" w:cstheme="minorBidi"/>
          <w:noProof/>
          <w:szCs w:val="22"/>
        </w:rPr>
      </w:pPr>
      <w:hyperlink w:anchor="_Toc80082926" w:history="1">
        <w:r w:rsidR="00A55F5D" w:rsidRPr="002622C0">
          <w:rPr>
            <w:rStyle w:val="Hyperlink"/>
            <w:noProof/>
          </w:rPr>
          <w:t>Table 10.4-1. NEO Diameter at Transition from Simple to Complex Craters</w:t>
        </w:r>
        <w:r w:rsidR="00A55F5D">
          <w:rPr>
            <w:noProof/>
            <w:webHidden/>
          </w:rPr>
          <w:tab/>
        </w:r>
        <w:r w:rsidR="00A55F5D">
          <w:rPr>
            <w:noProof/>
            <w:webHidden/>
          </w:rPr>
          <w:fldChar w:fldCharType="begin"/>
        </w:r>
        <w:r w:rsidR="00A55F5D">
          <w:rPr>
            <w:noProof/>
            <w:webHidden/>
          </w:rPr>
          <w:instrText xml:space="preserve"> PAGEREF _Toc80082926 \h </w:instrText>
        </w:r>
        <w:r w:rsidR="00A55F5D">
          <w:rPr>
            <w:noProof/>
            <w:webHidden/>
          </w:rPr>
        </w:r>
        <w:r w:rsidR="00A55F5D">
          <w:rPr>
            <w:noProof/>
            <w:webHidden/>
          </w:rPr>
          <w:fldChar w:fldCharType="separate"/>
        </w:r>
        <w:r w:rsidR="00A55F5D">
          <w:rPr>
            <w:noProof/>
            <w:webHidden/>
          </w:rPr>
          <w:t>52</w:t>
        </w:r>
        <w:r w:rsidR="00A55F5D">
          <w:rPr>
            <w:noProof/>
            <w:webHidden/>
          </w:rPr>
          <w:fldChar w:fldCharType="end"/>
        </w:r>
      </w:hyperlink>
    </w:p>
    <w:p w14:paraId="09D19C82" w14:textId="078165ED" w:rsidR="00A55F5D" w:rsidRDefault="009B1CA3">
      <w:pPr>
        <w:pStyle w:val="TOC4"/>
        <w:rPr>
          <w:rFonts w:asciiTheme="minorHAnsi" w:eastAsiaTheme="minorEastAsia" w:hAnsiTheme="minorHAnsi" w:cstheme="minorBidi"/>
          <w:noProof/>
          <w:szCs w:val="22"/>
        </w:rPr>
      </w:pPr>
      <w:hyperlink w:anchor="_Toc80082927" w:history="1">
        <w:r w:rsidR="00A55F5D" w:rsidRPr="002622C0">
          <w:rPr>
            <w:rStyle w:val="Hyperlink"/>
            <w:noProof/>
          </w:rPr>
          <w:t>Table 10.5-1. Summary of Results with and without Shields for Two Sets of Environments</w:t>
        </w:r>
        <w:r w:rsidR="00A55F5D">
          <w:rPr>
            <w:noProof/>
            <w:webHidden/>
          </w:rPr>
          <w:tab/>
        </w:r>
        <w:r w:rsidR="00A55F5D">
          <w:rPr>
            <w:noProof/>
            <w:webHidden/>
          </w:rPr>
          <w:fldChar w:fldCharType="begin"/>
        </w:r>
        <w:r w:rsidR="00A55F5D">
          <w:rPr>
            <w:noProof/>
            <w:webHidden/>
          </w:rPr>
          <w:instrText xml:space="preserve"> PAGEREF _Toc80082927 \h </w:instrText>
        </w:r>
        <w:r w:rsidR="00A55F5D">
          <w:rPr>
            <w:noProof/>
            <w:webHidden/>
          </w:rPr>
        </w:r>
        <w:r w:rsidR="00A55F5D">
          <w:rPr>
            <w:noProof/>
            <w:webHidden/>
          </w:rPr>
          <w:fldChar w:fldCharType="separate"/>
        </w:r>
        <w:r w:rsidR="00A55F5D">
          <w:rPr>
            <w:noProof/>
            <w:webHidden/>
          </w:rPr>
          <w:t>66</w:t>
        </w:r>
        <w:r w:rsidR="00A55F5D">
          <w:rPr>
            <w:noProof/>
            <w:webHidden/>
          </w:rPr>
          <w:fldChar w:fldCharType="end"/>
        </w:r>
      </w:hyperlink>
    </w:p>
    <w:p w14:paraId="496DE617" w14:textId="4A857CDD" w:rsidR="00A55F5D" w:rsidRDefault="009B1CA3">
      <w:pPr>
        <w:pStyle w:val="TOC4"/>
        <w:rPr>
          <w:rFonts w:asciiTheme="minorHAnsi" w:eastAsiaTheme="minorEastAsia" w:hAnsiTheme="minorHAnsi" w:cstheme="minorBidi"/>
          <w:noProof/>
          <w:szCs w:val="22"/>
        </w:rPr>
      </w:pPr>
      <w:hyperlink w:anchor="_Toc80082928" w:history="1">
        <w:r w:rsidR="00A55F5D" w:rsidRPr="002622C0">
          <w:rPr>
            <w:rStyle w:val="Hyperlink"/>
            <w:noProof/>
          </w:rPr>
          <w:t>Table 10.6-1. Ratio of Convergence as a Function of Speed Bin Spacing and Number of Speed Bins</w:t>
        </w:r>
        <w:r w:rsidR="00A55F5D">
          <w:rPr>
            <w:noProof/>
            <w:webHidden/>
          </w:rPr>
          <w:tab/>
        </w:r>
        <w:r w:rsidR="00A55F5D">
          <w:rPr>
            <w:noProof/>
            <w:webHidden/>
          </w:rPr>
          <w:fldChar w:fldCharType="begin"/>
        </w:r>
        <w:r w:rsidR="00A55F5D">
          <w:rPr>
            <w:noProof/>
            <w:webHidden/>
          </w:rPr>
          <w:instrText xml:space="preserve"> PAGEREF _Toc80082928 \h </w:instrText>
        </w:r>
        <w:r w:rsidR="00A55F5D">
          <w:rPr>
            <w:noProof/>
            <w:webHidden/>
          </w:rPr>
        </w:r>
        <w:r w:rsidR="00A55F5D">
          <w:rPr>
            <w:noProof/>
            <w:webHidden/>
          </w:rPr>
          <w:fldChar w:fldCharType="separate"/>
        </w:r>
        <w:r w:rsidR="00A55F5D">
          <w:rPr>
            <w:noProof/>
            <w:webHidden/>
          </w:rPr>
          <w:t>71</w:t>
        </w:r>
        <w:r w:rsidR="00A55F5D">
          <w:rPr>
            <w:noProof/>
            <w:webHidden/>
          </w:rPr>
          <w:fldChar w:fldCharType="end"/>
        </w:r>
      </w:hyperlink>
    </w:p>
    <w:p w14:paraId="1820E968" w14:textId="29F345DD" w:rsidR="00A55F5D" w:rsidRDefault="009B1CA3">
      <w:pPr>
        <w:pStyle w:val="TOC4"/>
        <w:rPr>
          <w:rFonts w:asciiTheme="minorHAnsi" w:eastAsiaTheme="minorEastAsia" w:hAnsiTheme="minorHAnsi" w:cstheme="minorBidi"/>
          <w:noProof/>
          <w:szCs w:val="22"/>
        </w:rPr>
      </w:pPr>
      <w:hyperlink w:anchor="_Toc80082929" w:history="1">
        <w:r w:rsidR="00A55F5D" w:rsidRPr="002622C0">
          <w:rPr>
            <w:rStyle w:val="Hyperlink"/>
            <w:noProof/>
          </w:rPr>
          <w:t>Table 11.1-1. MeMoSeE Debug Output Results</w:t>
        </w:r>
        <w:r w:rsidR="00A55F5D">
          <w:rPr>
            <w:noProof/>
            <w:webHidden/>
          </w:rPr>
          <w:tab/>
        </w:r>
        <w:r w:rsidR="00A55F5D">
          <w:rPr>
            <w:noProof/>
            <w:webHidden/>
          </w:rPr>
          <w:fldChar w:fldCharType="begin"/>
        </w:r>
        <w:r w:rsidR="00A55F5D">
          <w:rPr>
            <w:noProof/>
            <w:webHidden/>
          </w:rPr>
          <w:instrText xml:space="preserve"> PAGEREF _Toc80082929 \h </w:instrText>
        </w:r>
        <w:r w:rsidR="00A55F5D">
          <w:rPr>
            <w:noProof/>
            <w:webHidden/>
          </w:rPr>
        </w:r>
        <w:r w:rsidR="00A55F5D">
          <w:rPr>
            <w:noProof/>
            <w:webHidden/>
          </w:rPr>
          <w:fldChar w:fldCharType="separate"/>
        </w:r>
        <w:r w:rsidR="00A55F5D">
          <w:rPr>
            <w:noProof/>
            <w:webHidden/>
          </w:rPr>
          <w:t>78</w:t>
        </w:r>
        <w:r w:rsidR="00A55F5D">
          <w:rPr>
            <w:noProof/>
            <w:webHidden/>
          </w:rPr>
          <w:fldChar w:fldCharType="end"/>
        </w:r>
      </w:hyperlink>
    </w:p>
    <w:p w14:paraId="41A70795" w14:textId="7850E296" w:rsidR="00A55F5D" w:rsidRDefault="009B1CA3">
      <w:pPr>
        <w:pStyle w:val="TOC4"/>
        <w:rPr>
          <w:rFonts w:asciiTheme="minorHAnsi" w:eastAsiaTheme="minorEastAsia" w:hAnsiTheme="minorHAnsi" w:cstheme="minorBidi"/>
          <w:noProof/>
          <w:szCs w:val="22"/>
        </w:rPr>
      </w:pPr>
      <w:hyperlink w:anchor="_Toc80082930" w:history="1">
        <w:r w:rsidR="00A55F5D" w:rsidRPr="002622C0">
          <w:rPr>
            <w:rStyle w:val="Hyperlink"/>
            <w:noProof/>
          </w:rPr>
          <w:t>Table 11.1-2. MEM 3 List of Approach-Direction Elevation Angles</w:t>
        </w:r>
        <w:r w:rsidR="00A55F5D">
          <w:rPr>
            <w:noProof/>
            <w:webHidden/>
          </w:rPr>
          <w:tab/>
        </w:r>
        <w:r w:rsidR="00A55F5D">
          <w:rPr>
            <w:noProof/>
            <w:webHidden/>
          </w:rPr>
          <w:fldChar w:fldCharType="begin"/>
        </w:r>
        <w:r w:rsidR="00A55F5D">
          <w:rPr>
            <w:noProof/>
            <w:webHidden/>
          </w:rPr>
          <w:instrText xml:space="preserve"> PAGEREF _Toc80082930 \h </w:instrText>
        </w:r>
        <w:r w:rsidR="00A55F5D">
          <w:rPr>
            <w:noProof/>
            <w:webHidden/>
          </w:rPr>
        </w:r>
        <w:r w:rsidR="00A55F5D">
          <w:rPr>
            <w:noProof/>
            <w:webHidden/>
          </w:rPr>
          <w:fldChar w:fldCharType="separate"/>
        </w:r>
        <w:r w:rsidR="00A55F5D">
          <w:rPr>
            <w:noProof/>
            <w:webHidden/>
          </w:rPr>
          <w:t>80</w:t>
        </w:r>
        <w:r w:rsidR="00A55F5D">
          <w:rPr>
            <w:noProof/>
            <w:webHidden/>
          </w:rPr>
          <w:fldChar w:fldCharType="end"/>
        </w:r>
      </w:hyperlink>
    </w:p>
    <w:p w14:paraId="70D69FE5" w14:textId="3FDABFF0" w:rsidR="0058440F" w:rsidRDefault="00D6422F" w:rsidP="0058440F">
      <w:pPr>
        <w:pStyle w:val="HeaderLeadinsection"/>
        <w:rPr>
          <w:b w:val="0"/>
          <w:bCs w:val="0"/>
        </w:rPr>
      </w:pPr>
      <w:r>
        <w:fldChar w:fldCharType="end"/>
      </w:r>
      <w:bookmarkStart w:id="1" w:name="_Toc157240221"/>
      <w:r w:rsidR="0058440F">
        <w:br w:type="page"/>
      </w:r>
    </w:p>
    <w:p w14:paraId="7ACCC1AC" w14:textId="100D7F3A" w:rsidR="00BD7A2A" w:rsidRDefault="00E47385" w:rsidP="0058440F">
      <w:pPr>
        <w:pStyle w:val="HeaderLeadinsection"/>
      </w:pPr>
      <w:bookmarkStart w:id="2" w:name="_Toc80082796"/>
      <w:r>
        <w:lastRenderedPageBreak/>
        <w:t>Technical Assessment Report</w:t>
      </w:r>
      <w:bookmarkEnd w:id="1"/>
      <w:bookmarkEnd w:id="2"/>
    </w:p>
    <w:p w14:paraId="1C2EE57D" w14:textId="77777777" w:rsidR="00BD7A2A" w:rsidRPr="00791BED" w:rsidRDefault="00E47385" w:rsidP="00743DCB">
      <w:pPr>
        <w:pStyle w:val="Heading1"/>
      </w:pPr>
      <w:bookmarkStart w:id="3" w:name="_Toc524074192"/>
      <w:bookmarkStart w:id="4" w:name="_Toc80082797"/>
      <w:r>
        <w:t>1.0</w:t>
      </w:r>
      <w:r>
        <w:tab/>
        <w:t>Notification and Authorization</w:t>
      </w:r>
      <w:bookmarkEnd w:id="3"/>
      <w:bookmarkEnd w:id="4"/>
    </w:p>
    <w:p w14:paraId="4E26A594" w14:textId="2C7FA63A" w:rsidR="00BD7A2A" w:rsidRPr="006673D7" w:rsidRDefault="006673D7" w:rsidP="00791BED">
      <w:pPr>
        <w:pStyle w:val="BodyText"/>
        <w:rPr>
          <w:b/>
          <w:bCs/>
        </w:rPr>
      </w:pPr>
      <w:r w:rsidRPr="006673D7">
        <w:t>Dr. Robert Suggs, Human Landing System (HLS) Natural Environments Discipline Lead, requested the NASA Engineering and Safety Center (NESC) perform an independent review of a new lunar meteoroid ejecta model developed by the Natural Environments Branch at Marshall Space Flight Center (MSFC).</w:t>
      </w:r>
      <w:r w:rsidR="00743DCB">
        <w:t xml:space="preserve"> </w:t>
      </w:r>
      <w:r w:rsidRPr="006673D7">
        <w:t>MSFC has proposed to use the new model to replace the Apollo-era lunar ejecta environments in the SLS-SPEC-159 Cross-Program Design Specification for Natural Environments (DSNE) document</w:t>
      </w:r>
      <w:r w:rsidR="00697A6D">
        <w:t xml:space="preserve"> [ref. </w:t>
      </w:r>
      <w:bookmarkStart w:id="5" w:name="_Ref80040278"/>
      <w:r w:rsidR="00285C53" w:rsidRPr="006C5888">
        <w:rPr>
          <w:rStyle w:val="EndnoteReference"/>
          <w:vertAlign w:val="baseline"/>
        </w:rPr>
        <w:endnoteReference w:id="1"/>
      </w:r>
      <w:bookmarkEnd w:id="5"/>
      <w:r w:rsidR="00285C53">
        <w:t>]</w:t>
      </w:r>
      <w:r w:rsidRPr="006673D7">
        <w:t xml:space="preserve"> that specifies engineering design environments for NASA</w:t>
      </w:r>
      <w:r w:rsidR="00CA450D">
        <w:t>’</w:t>
      </w:r>
      <w:r w:rsidRPr="006673D7">
        <w:t>s Exploration Systems Development (ESD) and Artemis Programs.</w:t>
      </w:r>
      <w:r w:rsidR="00743DCB">
        <w:t xml:space="preserve"> </w:t>
      </w:r>
      <w:r>
        <w:t xml:space="preserve">The NESC assessment team </w:t>
      </w:r>
      <w:del w:id="6" w:author="Bullock, Leanna S. (LARC-C101)[TEAMS3]" w:date="2021-08-04T08:07:00Z">
        <w:r w:rsidDel="009429CD">
          <w:delText xml:space="preserve">will </w:delText>
        </w:r>
      </w:del>
      <w:r>
        <w:t>review</w:t>
      </w:r>
      <w:ins w:id="7" w:author="Bullock, Leanna S. (LARC-C101)[TEAMS3]" w:date="2021-08-04T08:07:00Z">
        <w:r w:rsidR="009429CD">
          <w:t>ed</w:t>
        </w:r>
      </w:ins>
      <w:r>
        <w:t xml:space="preserve"> the physical basis of the new lunar ejecta model, </w:t>
      </w:r>
      <w:del w:id="8" w:author="Bullock, Leanna S. (LARC-C101)[TEAMS3]" w:date="2021-08-04T08:08:00Z">
        <w:r w:rsidDel="009429CD">
          <w:delText xml:space="preserve">identify </w:delText>
        </w:r>
      </w:del>
      <w:ins w:id="9" w:author="Bullock, Leanna S. (LARC-C101)[TEAMS3]" w:date="2021-08-04T08:08:00Z">
        <w:r w:rsidR="009429CD">
          <w:t xml:space="preserve">identified </w:t>
        </w:r>
      </w:ins>
      <w:r>
        <w:t>issues with the model</w:t>
      </w:r>
      <w:del w:id="10" w:author="Bullock, Leanna S. (LARC-C101)[TEAMS3]" w:date="2021-08-04T08:09:00Z">
        <w:r w:rsidDel="009429CD">
          <w:delText xml:space="preserve"> should they exist</w:delText>
        </w:r>
      </w:del>
      <w:r>
        <w:t>, and provide</w:t>
      </w:r>
      <w:ins w:id="11" w:author="Bullock, Leanna S. (LARC-C101)[TEAMS3]" w:date="2021-08-04T08:08:00Z">
        <w:r w:rsidR="009429CD">
          <w:t>d</w:t>
        </w:r>
      </w:ins>
      <w:r>
        <w:t xml:space="preserve"> recommendations for improvements before the model results are incorporated into a DSNE update.</w:t>
      </w:r>
    </w:p>
    <w:p w14:paraId="3BAB0F4F" w14:textId="77777777" w:rsidR="00BD7A2A" w:rsidRDefault="00E47385">
      <w:pPr>
        <w:pStyle w:val="Heading1"/>
      </w:pPr>
      <w:r>
        <w:br w:type="page"/>
      </w:r>
      <w:bookmarkStart w:id="12" w:name="_Toc524074193"/>
      <w:bookmarkStart w:id="13" w:name="_Toc80082798"/>
      <w:r>
        <w:lastRenderedPageBreak/>
        <w:t>2.0</w:t>
      </w:r>
      <w:r>
        <w:tab/>
        <w:t>Signature Page</w:t>
      </w:r>
      <w:bookmarkEnd w:id="12"/>
      <w:bookmarkEnd w:id="13"/>
    </w:p>
    <w:p w14:paraId="2C771CCC" w14:textId="65A0D906" w:rsidR="00BD7A2A" w:rsidRDefault="00E47385">
      <w:pPr>
        <w:pStyle w:val="BodyText"/>
        <w:spacing w:after="560"/>
      </w:pPr>
      <w:r>
        <w:t>Submitted by:</w:t>
      </w:r>
    </w:p>
    <w:p w14:paraId="70988271" w14:textId="4E846350" w:rsidR="00BD7A2A" w:rsidRDefault="00EB4324">
      <w:pPr>
        <w:pStyle w:val="BodyText3"/>
        <w:rPr>
          <w:color w:val="auto"/>
          <w:sz w:val="22"/>
          <w:szCs w:val="22"/>
        </w:rPr>
      </w:pPr>
      <w:r>
        <w:rPr>
          <w:noProof/>
          <w:color w:val="auto"/>
          <w:sz w:val="22"/>
          <w:szCs w:val="22"/>
        </w:rPr>
        <mc:AlternateContent>
          <mc:Choice Requires="wps">
            <w:drawing>
              <wp:inline distT="0" distB="0" distL="0" distR="0" wp14:anchorId="47E2D04D" wp14:editId="635DE473">
                <wp:extent cx="2529205" cy="0"/>
                <wp:effectExtent l="9525" t="9525" r="13970" b="9525"/>
                <wp:docPr id="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EDD9B06" id="Line 6" o:spid="_x0000_s1026" style="visibility:visible;mso-wrap-style:square;mso-left-percent:-10001;mso-top-percent:-10001;mso-position-horizontal:absolute;mso-position-horizontal-relative:char;mso-position-vertical:absolute;mso-position-vertical-relative:line;mso-left-percent:-10001;mso-top-percent:-10001" from="0,0" to="199.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" strokeweight="1pt">
                <w10:anchorlock/>
              </v:line>
            </w:pict>
          </mc:Fallback>
        </mc:AlternateContent>
      </w:r>
    </w:p>
    <w:p w14:paraId="25D11C11" w14:textId="1500BBDF" w:rsidR="00BD7A2A" w:rsidRDefault="00E47385">
      <w:pPr>
        <w:pStyle w:val="SignaturePage"/>
        <w:spacing w:before="80"/>
      </w:pPr>
      <w:r>
        <w:t xml:space="preserve">Dr. </w:t>
      </w:r>
      <w:r w:rsidR="00A17FCF">
        <w:t>Joseph Minow</w:t>
      </w:r>
      <w:r>
        <w:tab/>
        <w:t>Date</w:t>
      </w:r>
    </w:p>
    <w:p w14:paraId="622E8B1F" w14:textId="713E969C" w:rsidR="00BD7A2A" w:rsidRDefault="00E47385">
      <w:pPr>
        <w:spacing w:after="560"/>
      </w:pPr>
      <w:r>
        <w:t>Significant Contributors</w:t>
      </w:r>
      <w:r w:rsidR="00A17FCF">
        <w:t>:</w:t>
      </w:r>
    </w:p>
    <w:p w14:paraId="2E9C0106" w14:textId="22C495AF" w:rsidR="00BD7A2A" w:rsidRDefault="00EB4324">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6AAF23C7" wp14:editId="5BFC74E3">
                <wp:extent cx="2484120" cy="0"/>
                <wp:effectExtent l="9525" t="9525" r="11430" b="9525"/>
                <wp:docPr id="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52B1857" id="Line 5"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" strokeweight="1pt">
                <w10:anchorlock/>
              </v:line>
            </w:pict>
          </mc:Fallback>
        </mc:AlternateContent>
      </w:r>
      <w:r w:rsidR="00E47385">
        <w:rPr>
          <w:color w:val="auto"/>
          <w:sz w:val="22"/>
          <w:szCs w:val="22"/>
        </w:rPr>
        <w:tab/>
      </w:r>
      <w:r w:rsidR="00E47385">
        <w:rPr>
          <w:noProof/>
          <w:color w:val="auto"/>
          <w:sz w:val="22"/>
          <w:szCs w:val="22"/>
        </w:rPr>
        <mc:AlternateContent>
          <mc:Choice Requires="wps">
            <w:drawing>
              <wp:inline distT="0" distB="0" distL="0" distR="0" wp14:anchorId="6183083C" wp14:editId="7ADFCA93">
                <wp:extent cx="2416175" cy="0"/>
                <wp:effectExtent l="9525" t="9525" r="12700" b="9525"/>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1EC458E4" id="Line 4"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" strokeweight="1pt">
                <w10:anchorlock/>
              </v:line>
            </w:pict>
          </mc:Fallback>
        </mc:AlternateContent>
      </w:r>
    </w:p>
    <w:p w14:paraId="31E01813" w14:textId="21A3EBE0" w:rsidR="00BD7A2A" w:rsidRDefault="00E47385">
      <w:pPr>
        <w:pStyle w:val="SignaturePage"/>
        <w:tabs>
          <w:tab w:val="clear" w:pos="9346"/>
          <w:tab w:val="right" w:pos="9270"/>
        </w:tabs>
      </w:pPr>
      <w:r>
        <w:rPr>
          <w:szCs w:val="24"/>
        </w:rPr>
        <w:t xml:space="preserve">Dr. </w:t>
      </w:r>
      <w:r w:rsidR="004E4593">
        <w:rPr>
          <w:szCs w:val="24"/>
        </w:rPr>
        <w:t>Mark Matney</w:t>
      </w:r>
      <w:r>
        <w:tab/>
        <w:t>Date</w:t>
      </w:r>
      <w:r>
        <w:tab/>
        <w:t>Dr.</w:t>
      </w:r>
      <w:r w:rsidR="006A749B">
        <w:t xml:space="preserve"> Michael Bjorkman</w:t>
      </w:r>
      <w:r>
        <w:t xml:space="preserve"> </w:t>
      </w:r>
      <w:r>
        <w:tab/>
        <w:t>Date</w:t>
      </w:r>
    </w:p>
    <w:p w14:paraId="7D086305" w14:textId="77777777" w:rsidR="00BD7A2A" w:rsidRDefault="00E47385">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766B6601" wp14:editId="11353744">
                <wp:extent cx="2484120" cy="0"/>
                <wp:effectExtent l="9525" t="9525" r="11430" b="9525"/>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8ACD0F0"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" strokeweight="1pt">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4195EBC4" wp14:editId="2F82A3A8">
                <wp:extent cx="2416175" cy="0"/>
                <wp:effectExtent l="9525" t="9525" r="12700" b="9525"/>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F996C09"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" strokeweight="1pt">
                <w10:anchorlock/>
              </v:line>
            </w:pict>
          </mc:Fallback>
        </mc:AlternateContent>
      </w:r>
    </w:p>
    <w:p w14:paraId="45CBBA04" w14:textId="3F0F124E" w:rsidR="00BD7A2A" w:rsidRDefault="00E47385">
      <w:pPr>
        <w:pStyle w:val="SignaturePage"/>
        <w:tabs>
          <w:tab w:val="clear" w:pos="9346"/>
          <w:tab w:val="right" w:pos="9270"/>
        </w:tabs>
        <w:rPr>
          <w:szCs w:val="24"/>
        </w:rPr>
      </w:pPr>
      <w:r>
        <w:rPr>
          <w:szCs w:val="24"/>
        </w:rPr>
        <w:t>Dr.</w:t>
      </w:r>
      <w:r w:rsidR="006A749B">
        <w:rPr>
          <w:szCs w:val="24"/>
        </w:rPr>
        <w:t xml:space="preserve"> Jordan Kendall</w:t>
      </w:r>
      <w:r>
        <w:tab/>
        <w:t>Date</w:t>
      </w:r>
      <w:r>
        <w:tab/>
        <w:t>Dr.</w:t>
      </w:r>
      <w:r w:rsidR="006A749B">
        <w:t xml:space="preserve"> Althea Moorhead</w:t>
      </w:r>
      <w:r>
        <w:t xml:space="preserve"> </w:t>
      </w:r>
      <w:r>
        <w:tab/>
        <w:t>Date</w:t>
      </w:r>
    </w:p>
    <w:p w14:paraId="6438104D" w14:textId="77777777" w:rsidR="006A749B" w:rsidRDefault="006A749B" w:rsidP="006A749B">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18F29D2E" wp14:editId="2E84B62B">
                <wp:extent cx="2484120" cy="0"/>
                <wp:effectExtent l="9525" t="9525" r="11430" b="9525"/>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507575A"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" strokeweight="1pt">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344D5BE6" wp14:editId="16CB5CF3">
                <wp:extent cx="2416175" cy="0"/>
                <wp:effectExtent l="9525" t="9525" r="12700" b="9525"/>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9EC2EAF"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" strokeweight="1pt">
                <w10:anchorlock/>
              </v:line>
            </w:pict>
          </mc:Fallback>
        </mc:AlternateContent>
      </w:r>
    </w:p>
    <w:p w14:paraId="55D64A70" w14:textId="0399AEA9" w:rsidR="006A749B" w:rsidRDefault="006A749B" w:rsidP="006A749B">
      <w:pPr>
        <w:pStyle w:val="SignaturePage"/>
        <w:tabs>
          <w:tab w:val="clear" w:pos="9346"/>
          <w:tab w:val="right" w:pos="9270"/>
        </w:tabs>
        <w:rPr>
          <w:szCs w:val="24"/>
        </w:rPr>
      </w:pPr>
      <w:r>
        <w:rPr>
          <w:szCs w:val="24"/>
        </w:rPr>
        <w:t>Dr. Menelaos Sarantos</w:t>
      </w:r>
      <w:r>
        <w:tab/>
        <w:t>Date</w:t>
      </w:r>
      <w:r>
        <w:tab/>
        <w:t xml:space="preserve">Dr. Emerson Speyerer </w:t>
      </w:r>
      <w:r>
        <w:tab/>
        <w:t>Date</w:t>
      </w:r>
    </w:p>
    <w:p w14:paraId="12B99A51" w14:textId="77777777" w:rsidR="006A749B" w:rsidRDefault="006A749B" w:rsidP="006A749B">
      <w:pPr>
        <w:pStyle w:val="BodyText3"/>
        <w:tabs>
          <w:tab w:val="left" w:pos="5490"/>
        </w:tabs>
        <w:spacing w:after="80"/>
        <w:rPr>
          <w:color w:val="auto"/>
          <w:sz w:val="22"/>
          <w:szCs w:val="22"/>
        </w:rPr>
      </w:pPr>
      <w:r>
        <w:rPr>
          <w:noProof/>
          <w:color w:val="auto"/>
          <w:sz w:val="22"/>
          <w:szCs w:val="22"/>
        </w:rPr>
        <mc:AlternateContent>
          <mc:Choice Requires="wps">
            <w:drawing>
              <wp:inline distT="0" distB="0" distL="0" distR="0" wp14:anchorId="42FD9C3F" wp14:editId="165FF155">
                <wp:extent cx="2484120" cy="0"/>
                <wp:effectExtent l="9525" t="9525" r="11430" b="9525"/>
                <wp:docPr id="1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E5ED50A"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" strokeweight="1pt">
                <w10:anchorlock/>
              </v:line>
            </w:pict>
          </mc:Fallback>
        </mc:AlternateContent>
      </w:r>
      <w:r>
        <w:rPr>
          <w:color w:val="auto"/>
          <w:sz w:val="22"/>
          <w:szCs w:val="22"/>
        </w:rPr>
        <w:tab/>
      </w:r>
      <w:r>
        <w:rPr>
          <w:noProof/>
          <w:color w:val="auto"/>
          <w:sz w:val="22"/>
          <w:szCs w:val="22"/>
        </w:rPr>
        <mc:AlternateContent>
          <mc:Choice Requires="wps">
            <w:drawing>
              <wp:inline distT="0" distB="0" distL="0" distR="0" wp14:anchorId="79BA188D" wp14:editId="734CCEC8">
                <wp:extent cx="2416175" cy="0"/>
                <wp:effectExtent l="9525" t="9525" r="12700" b="9525"/>
                <wp:docPr id="1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2A60DE5C"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" strokeweight="1pt">
                <w10:anchorlock/>
              </v:line>
            </w:pict>
          </mc:Fallback>
        </mc:AlternateContent>
      </w:r>
    </w:p>
    <w:p w14:paraId="7561C633" w14:textId="6286FC84" w:rsidR="006A749B" w:rsidRDefault="00C546AF" w:rsidP="006A749B">
      <w:pPr>
        <w:pStyle w:val="SignaturePage"/>
        <w:tabs>
          <w:tab w:val="clear" w:pos="9346"/>
          <w:tab w:val="right" w:pos="9270"/>
        </w:tabs>
        <w:rPr>
          <w:szCs w:val="24"/>
        </w:rPr>
      </w:pPr>
      <w:r>
        <w:rPr>
          <w:szCs w:val="24"/>
        </w:rPr>
        <w:t>M</w:t>
      </w:r>
      <w:r w:rsidR="006A749B">
        <w:rPr>
          <w:szCs w:val="24"/>
        </w:rPr>
        <w:t>r. Michael Squire</w:t>
      </w:r>
      <w:r w:rsidR="006A749B">
        <w:tab/>
        <w:t>Date</w:t>
      </w:r>
      <w:r w:rsidR="006A749B">
        <w:tab/>
        <w:t xml:space="preserve">Dr. Jamey Szalay </w:t>
      </w:r>
      <w:r w:rsidR="006A749B">
        <w:tab/>
        <w:t>Date</w:t>
      </w:r>
    </w:p>
    <w:p w14:paraId="10062251" w14:textId="77777777" w:rsidR="00791BED" w:rsidRDefault="00791BED">
      <w:pPr>
        <w:pStyle w:val="BodyText"/>
      </w:pPr>
    </w:p>
    <w:p w14:paraId="1DD554BB" w14:textId="77777777" w:rsidR="00791BED" w:rsidRDefault="00791BED">
      <w:pPr>
        <w:pStyle w:val="BodyText"/>
      </w:pPr>
    </w:p>
    <w:p w14:paraId="1BACF926" w14:textId="77777777" w:rsidR="00791BED" w:rsidRDefault="00791BED">
      <w:pPr>
        <w:pStyle w:val="BodyText"/>
      </w:pPr>
    </w:p>
    <w:p w14:paraId="60F5D300" w14:textId="77777777" w:rsidR="00791BED" w:rsidRDefault="00791BED">
      <w:pPr>
        <w:pStyle w:val="BodyText"/>
      </w:pPr>
    </w:p>
    <w:p w14:paraId="637B36E5" w14:textId="77777777" w:rsidR="00791BED" w:rsidRDefault="00791BED">
      <w:pPr>
        <w:pStyle w:val="BodyText"/>
      </w:pPr>
    </w:p>
    <w:p w14:paraId="59EE7567" w14:textId="77777777" w:rsidR="00791BED" w:rsidRDefault="00791BED">
      <w:pPr>
        <w:pStyle w:val="BodyText"/>
      </w:pPr>
    </w:p>
    <w:p w14:paraId="1C214864" w14:textId="77777777" w:rsidR="00791BED" w:rsidRDefault="00791BED">
      <w:pPr>
        <w:pStyle w:val="BodyText"/>
      </w:pPr>
    </w:p>
    <w:p w14:paraId="7249B6D0" w14:textId="77777777" w:rsidR="00791BED" w:rsidRDefault="00791BED">
      <w:pPr>
        <w:pStyle w:val="BodyText"/>
      </w:pPr>
    </w:p>
    <w:p w14:paraId="78B08323" w14:textId="77777777" w:rsidR="00791BED" w:rsidRDefault="00791BED">
      <w:pPr>
        <w:pStyle w:val="BodyText"/>
      </w:pPr>
    </w:p>
    <w:p w14:paraId="33AC0764" w14:textId="10F74220" w:rsidR="00BD7A2A" w:rsidRDefault="00E47385">
      <w:pPr>
        <w:pStyle w:val="BodyText"/>
      </w:pPr>
      <w:r>
        <w:t>Signatories declare the findings, observations, and NESC recommendations compiled in the report are factually based from data extracted from program/project documents, contractor reports, and open literature, and/or generated from independently conducted tests, analyses, and inspections.</w:t>
      </w:r>
    </w:p>
    <w:p w14:paraId="69A45C4B" w14:textId="77777777" w:rsidR="00BD7A2A" w:rsidRDefault="00E47385">
      <w:r>
        <w:br w:type="page"/>
      </w:r>
    </w:p>
    <w:p w14:paraId="6175A8B3" w14:textId="77777777" w:rsidR="00BD7A2A" w:rsidRPr="00791BED" w:rsidRDefault="00E47385" w:rsidP="00791BED">
      <w:pPr>
        <w:pStyle w:val="Heading1"/>
      </w:pPr>
      <w:bookmarkStart w:id="14" w:name="_Toc524074194"/>
      <w:bookmarkStart w:id="15" w:name="_Toc80082799"/>
      <w:r>
        <w:lastRenderedPageBreak/>
        <w:t>3.0</w:t>
      </w:r>
      <w:r>
        <w:tab/>
        <w:t>Team List</w:t>
      </w:r>
      <w:bookmarkEnd w:id="14"/>
      <w:bookmarkEnd w:id="15"/>
    </w:p>
    <w:tbl>
      <w:tblPr>
        <w:tblW w:w="9257" w:type="dxa"/>
        <w:tblInd w:w="93" w:type="dxa"/>
        <w:tblCellMar>
          <w:left w:w="43" w:type="dxa"/>
          <w:right w:w="43" w:type="dxa"/>
        </w:tblCellMar>
        <w:tblLook w:val="0000" w:firstRow="0" w:lastRow="0" w:firstColumn="0" w:lastColumn="0" w:noHBand="0" w:noVBand="0"/>
      </w:tblPr>
      <w:tblGrid>
        <w:gridCol w:w="1787"/>
        <w:gridCol w:w="4590"/>
        <w:gridCol w:w="2880"/>
      </w:tblGrid>
      <w:tr w:rsidR="00BD7A2A" w:rsidRPr="00791BED" w14:paraId="762B60C3" w14:textId="77777777" w:rsidTr="00993F56">
        <w:trPr>
          <w:trHeight w:val="420"/>
        </w:trPr>
        <w:tc>
          <w:tcPr>
            <w:tcW w:w="1787" w:type="dxa"/>
            <w:tcBorders>
              <w:top w:val="single" w:sz="4" w:space="0" w:color="auto"/>
              <w:left w:val="single" w:sz="8" w:space="0" w:color="auto"/>
              <w:bottom w:val="single" w:sz="4" w:space="0" w:color="auto"/>
              <w:right w:val="single" w:sz="4" w:space="0" w:color="auto"/>
            </w:tcBorders>
            <w:shd w:val="clear" w:color="auto" w:fill="C0C0C0"/>
          </w:tcPr>
          <w:p w14:paraId="79D5B3BD" w14:textId="77777777" w:rsidR="00BD7A2A" w:rsidRPr="00791BED" w:rsidRDefault="00E47385" w:rsidP="00791BED">
            <w:pPr>
              <w:rPr>
                <w:b/>
                <w:bCs/>
                <w:sz w:val="22"/>
                <w:szCs w:val="22"/>
              </w:rPr>
            </w:pPr>
            <w:bookmarkStart w:id="16" w:name="OLE_LINK5"/>
            <w:bookmarkStart w:id="17" w:name="OLE_LINK6"/>
            <w:r w:rsidRPr="00791BED">
              <w:rPr>
                <w:b/>
                <w:bCs/>
                <w:sz w:val="22"/>
                <w:szCs w:val="22"/>
              </w:rPr>
              <w:t>Name</w:t>
            </w:r>
          </w:p>
        </w:tc>
        <w:tc>
          <w:tcPr>
            <w:tcW w:w="4590" w:type="dxa"/>
            <w:tcBorders>
              <w:top w:val="single" w:sz="4" w:space="0" w:color="auto"/>
              <w:left w:val="nil"/>
              <w:bottom w:val="single" w:sz="4" w:space="0" w:color="auto"/>
              <w:right w:val="single" w:sz="4" w:space="0" w:color="auto"/>
            </w:tcBorders>
            <w:shd w:val="clear" w:color="auto" w:fill="C0C0C0"/>
            <w:noWrap/>
          </w:tcPr>
          <w:p w14:paraId="165D5C43" w14:textId="77777777" w:rsidR="00BD7A2A" w:rsidRPr="00791BED" w:rsidRDefault="00E47385" w:rsidP="00791BED">
            <w:pPr>
              <w:rPr>
                <w:b/>
                <w:bCs/>
                <w:sz w:val="22"/>
                <w:szCs w:val="22"/>
              </w:rPr>
            </w:pPr>
            <w:r w:rsidRPr="00791BED">
              <w:rPr>
                <w:b/>
                <w:bCs/>
                <w:sz w:val="22"/>
                <w:szCs w:val="22"/>
              </w:rPr>
              <w:t>Discipline</w:t>
            </w:r>
          </w:p>
        </w:tc>
        <w:tc>
          <w:tcPr>
            <w:tcW w:w="2880" w:type="dxa"/>
            <w:tcBorders>
              <w:top w:val="single" w:sz="4" w:space="0" w:color="auto"/>
              <w:left w:val="nil"/>
              <w:bottom w:val="single" w:sz="4" w:space="0" w:color="auto"/>
              <w:right w:val="single" w:sz="4" w:space="0" w:color="auto"/>
            </w:tcBorders>
            <w:shd w:val="clear" w:color="auto" w:fill="C0C0C0"/>
            <w:noWrap/>
          </w:tcPr>
          <w:p w14:paraId="16A940E5" w14:textId="77777777" w:rsidR="00BD7A2A" w:rsidRPr="00791BED" w:rsidRDefault="00E47385" w:rsidP="00791BED">
            <w:pPr>
              <w:ind w:right="-145"/>
              <w:rPr>
                <w:b/>
                <w:bCs/>
                <w:sz w:val="22"/>
                <w:szCs w:val="22"/>
              </w:rPr>
            </w:pPr>
            <w:r w:rsidRPr="00791BED">
              <w:rPr>
                <w:b/>
                <w:bCs/>
                <w:sz w:val="22"/>
                <w:szCs w:val="22"/>
              </w:rPr>
              <w:t>Organization (include host Center)</w:t>
            </w:r>
          </w:p>
        </w:tc>
      </w:tr>
      <w:tr w:rsidR="00BD7A2A" w:rsidRPr="00791BED" w14:paraId="2B39D336" w14:textId="77777777" w:rsidTr="00993F56">
        <w:trPr>
          <w:trHeight w:val="255"/>
        </w:trPr>
        <w:tc>
          <w:tcPr>
            <w:tcW w:w="9257" w:type="dxa"/>
            <w:gridSpan w:val="3"/>
            <w:tcBorders>
              <w:top w:val="nil"/>
              <w:left w:val="single" w:sz="8" w:space="0" w:color="auto"/>
              <w:bottom w:val="single" w:sz="4" w:space="0" w:color="auto"/>
              <w:right w:val="single" w:sz="4" w:space="0" w:color="auto"/>
            </w:tcBorders>
            <w:shd w:val="clear" w:color="auto" w:fill="C0C0C0"/>
          </w:tcPr>
          <w:p w14:paraId="792C154B" w14:textId="77777777" w:rsidR="00BD7A2A" w:rsidRPr="00791BED" w:rsidRDefault="00E47385" w:rsidP="00791BED">
            <w:pPr>
              <w:rPr>
                <w:b/>
                <w:bCs/>
                <w:sz w:val="22"/>
                <w:szCs w:val="22"/>
              </w:rPr>
            </w:pPr>
            <w:r w:rsidRPr="00791BED">
              <w:rPr>
                <w:b/>
                <w:bCs/>
                <w:sz w:val="22"/>
                <w:szCs w:val="22"/>
              </w:rPr>
              <w:t>Core Team</w:t>
            </w:r>
          </w:p>
        </w:tc>
      </w:tr>
      <w:tr w:rsidR="00BD7A2A" w:rsidRPr="00791BED" w14:paraId="24014E71" w14:textId="77777777" w:rsidTr="00993F56">
        <w:trPr>
          <w:trHeight w:val="255"/>
        </w:trPr>
        <w:tc>
          <w:tcPr>
            <w:tcW w:w="1787" w:type="dxa"/>
            <w:tcBorders>
              <w:top w:val="nil"/>
              <w:left w:val="single" w:sz="8" w:space="0" w:color="auto"/>
              <w:bottom w:val="single" w:sz="4" w:space="0" w:color="auto"/>
              <w:right w:val="single" w:sz="4" w:space="0" w:color="auto"/>
            </w:tcBorders>
          </w:tcPr>
          <w:p w14:paraId="646886EC" w14:textId="0DBBBCFA" w:rsidR="00BD7A2A" w:rsidRPr="00791BED" w:rsidRDefault="00D446EE" w:rsidP="00791BED">
            <w:pPr>
              <w:rPr>
                <w:sz w:val="22"/>
                <w:szCs w:val="22"/>
              </w:rPr>
            </w:pPr>
            <w:bookmarkStart w:id="18" w:name="_Hlk196126553"/>
            <w:r w:rsidRPr="00791BED">
              <w:rPr>
                <w:sz w:val="22"/>
                <w:szCs w:val="22"/>
              </w:rPr>
              <w:t>Jo</w:t>
            </w:r>
            <w:r w:rsidR="0014509A" w:rsidRPr="00791BED">
              <w:rPr>
                <w:sz w:val="22"/>
                <w:szCs w:val="22"/>
              </w:rPr>
              <w:t>seph</w:t>
            </w:r>
            <w:r w:rsidRPr="00791BED">
              <w:rPr>
                <w:sz w:val="22"/>
                <w:szCs w:val="22"/>
              </w:rPr>
              <w:t xml:space="preserve"> Minow</w:t>
            </w:r>
          </w:p>
        </w:tc>
        <w:tc>
          <w:tcPr>
            <w:tcW w:w="4590" w:type="dxa"/>
            <w:tcBorders>
              <w:top w:val="nil"/>
              <w:left w:val="nil"/>
              <w:bottom w:val="single" w:sz="4" w:space="0" w:color="auto"/>
              <w:right w:val="single" w:sz="4" w:space="0" w:color="auto"/>
            </w:tcBorders>
            <w:noWrap/>
          </w:tcPr>
          <w:p w14:paraId="190CF071" w14:textId="2DD2C6BD" w:rsidR="00BD7A2A" w:rsidRPr="00791BED" w:rsidRDefault="00E47385" w:rsidP="00791BED">
            <w:pPr>
              <w:rPr>
                <w:sz w:val="22"/>
                <w:szCs w:val="22"/>
              </w:rPr>
            </w:pPr>
            <w:r w:rsidRPr="00791BED">
              <w:rPr>
                <w:color w:val="000000"/>
                <w:sz w:val="22"/>
                <w:szCs w:val="22"/>
              </w:rPr>
              <w:t>NESC Lead</w:t>
            </w:r>
            <w:r w:rsidR="006673D7" w:rsidRPr="00791BED">
              <w:rPr>
                <w:color w:val="000000"/>
                <w:sz w:val="22"/>
                <w:szCs w:val="22"/>
              </w:rPr>
              <w:t>, Space Environments SME</w:t>
            </w:r>
          </w:p>
        </w:tc>
        <w:tc>
          <w:tcPr>
            <w:tcW w:w="2880" w:type="dxa"/>
            <w:tcBorders>
              <w:top w:val="nil"/>
              <w:left w:val="nil"/>
              <w:bottom w:val="single" w:sz="4" w:space="0" w:color="auto"/>
              <w:right w:val="single" w:sz="4" w:space="0" w:color="auto"/>
            </w:tcBorders>
            <w:noWrap/>
          </w:tcPr>
          <w:p w14:paraId="2070D753" w14:textId="7F3279F0" w:rsidR="00BD7A2A" w:rsidRPr="00791BED" w:rsidRDefault="0014509A" w:rsidP="00791BED">
            <w:pPr>
              <w:rPr>
                <w:sz w:val="22"/>
                <w:szCs w:val="22"/>
              </w:rPr>
            </w:pPr>
            <w:r w:rsidRPr="00791BED">
              <w:rPr>
                <w:sz w:val="22"/>
                <w:szCs w:val="22"/>
              </w:rPr>
              <w:t>LaRC</w:t>
            </w:r>
          </w:p>
        </w:tc>
      </w:tr>
      <w:tr w:rsidR="00BD7A2A" w:rsidRPr="00791BED" w14:paraId="38BCBA00" w14:textId="77777777" w:rsidTr="00993F56">
        <w:trPr>
          <w:trHeight w:val="255"/>
        </w:trPr>
        <w:tc>
          <w:tcPr>
            <w:tcW w:w="1787" w:type="dxa"/>
            <w:tcBorders>
              <w:top w:val="nil"/>
              <w:left w:val="single" w:sz="8" w:space="0" w:color="auto"/>
              <w:bottom w:val="single" w:sz="4" w:space="0" w:color="auto"/>
              <w:right w:val="single" w:sz="4" w:space="0" w:color="auto"/>
            </w:tcBorders>
          </w:tcPr>
          <w:p w14:paraId="612AFCDF" w14:textId="2A4C230B" w:rsidR="00BD7A2A" w:rsidRPr="00791BED" w:rsidRDefault="00D446EE" w:rsidP="00791BED">
            <w:pPr>
              <w:rPr>
                <w:sz w:val="22"/>
                <w:szCs w:val="22"/>
              </w:rPr>
            </w:pPr>
            <w:r w:rsidRPr="00791BED">
              <w:rPr>
                <w:sz w:val="22"/>
                <w:szCs w:val="22"/>
              </w:rPr>
              <w:t>Mark Matney</w:t>
            </w:r>
          </w:p>
        </w:tc>
        <w:tc>
          <w:tcPr>
            <w:tcW w:w="4590" w:type="dxa"/>
            <w:tcBorders>
              <w:top w:val="nil"/>
              <w:left w:val="nil"/>
              <w:bottom w:val="single" w:sz="4" w:space="0" w:color="auto"/>
              <w:right w:val="single" w:sz="4" w:space="0" w:color="auto"/>
            </w:tcBorders>
            <w:noWrap/>
          </w:tcPr>
          <w:p w14:paraId="4933DD37" w14:textId="265823D4" w:rsidR="00BD7A2A" w:rsidRPr="00791BED" w:rsidRDefault="00E47385" w:rsidP="00791BED">
            <w:pPr>
              <w:rPr>
                <w:sz w:val="22"/>
                <w:szCs w:val="22"/>
              </w:rPr>
            </w:pPr>
            <w:r w:rsidRPr="00791BED">
              <w:rPr>
                <w:sz w:val="22"/>
                <w:szCs w:val="22"/>
              </w:rPr>
              <w:t>Technical Lead</w:t>
            </w:r>
            <w:r w:rsidR="006673D7" w:rsidRPr="00791BED">
              <w:rPr>
                <w:sz w:val="22"/>
                <w:szCs w:val="22"/>
              </w:rPr>
              <w:t>, Meteoroids and Orbital Debris SME</w:t>
            </w:r>
          </w:p>
        </w:tc>
        <w:tc>
          <w:tcPr>
            <w:tcW w:w="2880" w:type="dxa"/>
            <w:tcBorders>
              <w:top w:val="nil"/>
              <w:left w:val="nil"/>
              <w:bottom w:val="single" w:sz="4" w:space="0" w:color="auto"/>
              <w:right w:val="single" w:sz="4" w:space="0" w:color="auto"/>
            </w:tcBorders>
            <w:noWrap/>
          </w:tcPr>
          <w:p w14:paraId="65BA5787" w14:textId="51CEFE2A" w:rsidR="00BD7A2A" w:rsidRPr="00791BED" w:rsidRDefault="0014509A" w:rsidP="00791BED">
            <w:pPr>
              <w:rPr>
                <w:sz w:val="22"/>
                <w:szCs w:val="22"/>
              </w:rPr>
            </w:pPr>
            <w:r w:rsidRPr="00791BED">
              <w:rPr>
                <w:sz w:val="22"/>
                <w:szCs w:val="22"/>
              </w:rPr>
              <w:t>JSC</w:t>
            </w:r>
          </w:p>
        </w:tc>
      </w:tr>
      <w:tr w:rsidR="00BD7A2A" w:rsidRPr="00791BED" w14:paraId="79356718" w14:textId="77777777" w:rsidTr="00993F56">
        <w:trPr>
          <w:trHeight w:val="255"/>
        </w:trPr>
        <w:tc>
          <w:tcPr>
            <w:tcW w:w="1787" w:type="dxa"/>
            <w:tcBorders>
              <w:top w:val="nil"/>
              <w:left w:val="single" w:sz="8" w:space="0" w:color="auto"/>
              <w:bottom w:val="single" w:sz="4" w:space="0" w:color="auto"/>
              <w:right w:val="single" w:sz="4" w:space="0" w:color="auto"/>
            </w:tcBorders>
          </w:tcPr>
          <w:p w14:paraId="3B385151" w14:textId="6A90149A" w:rsidR="00BD7A2A" w:rsidRPr="00791BED" w:rsidRDefault="301471A2" w:rsidP="00791BED">
            <w:pPr>
              <w:rPr>
                <w:sz w:val="22"/>
                <w:szCs w:val="22"/>
              </w:rPr>
            </w:pPr>
            <w:r w:rsidRPr="00791BED">
              <w:rPr>
                <w:sz w:val="22"/>
                <w:szCs w:val="22"/>
              </w:rPr>
              <w:t>Michael Bjorkman</w:t>
            </w:r>
          </w:p>
        </w:tc>
        <w:tc>
          <w:tcPr>
            <w:tcW w:w="4590" w:type="dxa"/>
            <w:tcBorders>
              <w:top w:val="nil"/>
              <w:left w:val="nil"/>
              <w:bottom w:val="single" w:sz="4" w:space="0" w:color="auto"/>
              <w:right w:val="single" w:sz="4" w:space="0" w:color="auto"/>
            </w:tcBorders>
            <w:noWrap/>
          </w:tcPr>
          <w:p w14:paraId="7A94568E" w14:textId="58B1BB0D" w:rsidR="00BD7A2A" w:rsidRPr="00791BED" w:rsidRDefault="006A749B" w:rsidP="00791BED">
            <w:pPr>
              <w:rPr>
                <w:sz w:val="22"/>
                <w:szCs w:val="22"/>
              </w:rPr>
            </w:pPr>
            <w:r w:rsidRPr="00791BED">
              <w:rPr>
                <w:sz w:val="22"/>
                <w:szCs w:val="22"/>
              </w:rPr>
              <w:t>Meteoroid and Orbital Debris Impact Risk</w:t>
            </w:r>
            <w:r w:rsidR="006673D7" w:rsidRPr="00791BED">
              <w:rPr>
                <w:sz w:val="22"/>
                <w:szCs w:val="22"/>
              </w:rPr>
              <w:t xml:space="preserve"> SME</w:t>
            </w:r>
          </w:p>
        </w:tc>
        <w:tc>
          <w:tcPr>
            <w:tcW w:w="2880" w:type="dxa"/>
            <w:tcBorders>
              <w:top w:val="nil"/>
              <w:left w:val="nil"/>
              <w:bottom w:val="single" w:sz="4" w:space="0" w:color="auto"/>
              <w:right w:val="single" w:sz="4" w:space="0" w:color="auto"/>
            </w:tcBorders>
            <w:noWrap/>
          </w:tcPr>
          <w:p w14:paraId="27C98664" w14:textId="3561B45F" w:rsidR="00BD7A2A" w:rsidRPr="00791BED" w:rsidRDefault="0014509A" w:rsidP="00791BED">
            <w:pPr>
              <w:rPr>
                <w:sz w:val="22"/>
                <w:szCs w:val="22"/>
              </w:rPr>
            </w:pPr>
            <w:r w:rsidRPr="00791BED">
              <w:rPr>
                <w:sz w:val="22"/>
                <w:szCs w:val="22"/>
              </w:rPr>
              <w:t>JSC/Jacobs</w:t>
            </w:r>
          </w:p>
        </w:tc>
      </w:tr>
      <w:bookmarkEnd w:id="18"/>
      <w:tr w:rsidR="006673D7" w:rsidRPr="00791BED" w14:paraId="10D8EB6B" w14:textId="77777777" w:rsidTr="00993F56">
        <w:trPr>
          <w:trHeight w:val="255"/>
        </w:trPr>
        <w:tc>
          <w:tcPr>
            <w:tcW w:w="1787" w:type="dxa"/>
            <w:tcBorders>
              <w:top w:val="nil"/>
              <w:left w:val="single" w:sz="8" w:space="0" w:color="auto"/>
              <w:bottom w:val="single" w:sz="4" w:space="0" w:color="auto"/>
              <w:right w:val="single" w:sz="4" w:space="0" w:color="auto"/>
            </w:tcBorders>
          </w:tcPr>
          <w:p w14:paraId="10C0E979" w14:textId="52F7C2DB" w:rsidR="006673D7" w:rsidRPr="00791BED" w:rsidRDefault="006673D7" w:rsidP="00791BED">
            <w:pPr>
              <w:rPr>
                <w:sz w:val="22"/>
                <w:szCs w:val="22"/>
              </w:rPr>
            </w:pPr>
            <w:r w:rsidRPr="00791BED">
              <w:rPr>
                <w:sz w:val="22"/>
                <w:szCs w:val="22"/>
              </w:rPr>
              <w:t>Jordan Kendall</w:t>
            </w:r>
          </w:p>
        </w:tc>
        <w:tc>
          <w:tcPr>
            <w:tcW w:w="4590" w:type="dxa"/>
            <w:tcBorders>
              <w:top w:val="nil"/>
              <w:left w:val="nil"/>
              <w:bottom w:val="single" w:sz="4" w:space="0" w:color="auto"/>
              <w:right w:val="single" w:sz="4" w:space="0" w:color="auto"/>
            </w:tcBorders>
            <w:noWrap/>
          </w:tcPr>
          <w:p w14:paraId="53C99435" w14:textId="079C21D0" w:rsidR="006673D7" w:rsidRPr="00791BED" w:rsidRDefault="006673D7" w:rsidP="00791BED">
            <w:pPr>
              <w:rPr>
                <w:sz w:val="22"/>
                <w:szCs w:val="22"/>
              </w:rPr>
            </w:pPr>
            <w:r w:rsidRPr="00791BED">
              <w:rPr>
                <w:sz w:val="22"/>
                <w:szCs w:val="22"/>
              </w:rPr>
              <w:t>Impact and Cratering SME</w:t>
            </w:r>
          </w:p>
        </w:tc>
        <w:tc>
          <w:tcPr>
            <w:tcW w:w="2880" w:type="dxa"/>
            <w:tcBorders>
              <w:top w:val="nil"/>
              <w:left w:val="nil"/>
              <w:bottom w:val="single" w:sz="4" w:space="0" w:color="auto"/>
              <w:right w:val="single" w:sz="4" w:space="0" w:color="auto"/>
            </w:tcBorders>
            <w:noWrap/>
          </w:tcPr>
          <w:p w14:paraId="77479981" w14:textId="6B9D8D1C" w:rsidR="006673D7" w:rsidRPr="00791BED" w:rsidRDefault="0014509A" w:rsidP="00791BED">
            <w:pPr>
              <w:rPr>
                <w:sz w:val="22"/>
                <w:szCs w:val="22"/>
              </w:rPr>
            </w:pPr>
            <w:r w:rsidRPr="00791BED">
              <w:rPr>
                <w:sz w:val="22"/>
                <w:szCs w:val="22"/>
              </w:rPr>
              <w:t>GSFC/University of Maryland-Baltimore County</w:t>
            </w:r>
          </w:p>
        </w:tc>
      </w:tr>
      <w:tr w:rsidR="006673D7" w:rsidRPr="00791BED" w14:paraId="04D3B280" w14:textId="77777777" w:rsidTr="00993F56">
        <w:trPr>
          <w:trHeight w:val="255"/>
        </w:trPr>
        <w:tc>
          <w:tcPr>
            <w:tcW w:w="1787" w:type="dxa"/>
            <w:tcBorders>
              <w:top w:val="nil"/>
              <w:left w:val="single" w:sz="8" w:space="0" w:color="auto"/>
              <w:bottom w:val="single" w:sz="4" w:space="0" w:color="auto"/>
              <w:right w:val="single" w:sz="4" w:space="0" w:color="auto"/>
            </w:tcBorders>
          </w:tcPr>
          <w:p w14:paraId="6CCC1D98" w14:textId="123EB342" w:rsidR="006673D7" w:rsidRPr="00791BED" w:rsidRDefault="006673D7" w:rsidP="00791BED">
            <w:pPr>
              <w:rPr>
                <w:sz w:val="22"/>
                <w:szCs w:val="22"/>
              </w:rPr>
            </w:pPr>
            <w:r w:rsidRPr="00791BED">
              <w:rPr>
                <w:sz w:val="22"/>
                <w:szCs w:val="22"/>
              </w:rPr>
              <w:t>Althea Moorhead</w:t>
            </w:r>
          </w:p>
        </w:tc>
        <w:tc>
          <w:tcPr>
            <w:tcW w:w="4590" w:type="dxa"/>
            <w:tcBorders>
              <w:top w:val="nil"/>
              <w:left w:val="nil"/>
              <w:bottom w:val="single" w:sz="4" w:space="0" w:color="auto"/>
              <w:right w:val="single" w:sz="4" w:space="0" w:color="auto"/>
            </w:tcBorders>
            <w:noWrap/>
          </w:tcPr>
          <w:p w14:paraId="6D98331F" w14:textId="0BC9CD0E" w:rsidR="006673D7" w:rsidRPr="00791BED" w:rsidRDefault="0014509A" w:rsidP="00791BED">
            <w:pPr>
              <w:rPr>
                <w:sz w:val="22"/>
                <w:szCs w:val="22"/>
              </w:rPr>
            </w:pPr>
            <w:r w:rsidRPr="00791BED">
              <w:rPr>
                <w:sz w:val="22"/>
                <w:szCs w:val="22"/>
              </w:rPr>
              <w:t>Meteoroid Environment SME</w:t>
            </w:r>
          </w:p>
        </w:tc>
        <w:tc>
          <w:tcPr>
            <w:tcW w:w="2880" w:type="dxa"/>
            <w:tcBorders>
              <w:top w:val="nil"/>
              <w:left w:val="nil"/>
              <w:bottom w:val="single" w:sz="4" w:space="0" w:color="auto"/>
              <w:right w:val="single" w:sz="4" w:space="0" w:color="auto"/>
            </w:tcBorders>
            <w:noWrap/>
          </w:tcPr>
          <w:p w14:paraId="02EE237A" w14:textId="65D8FC02" w:rsidR="006673D7" w:rsidRPr="00791BED" w:rsidRDefault="0014509A" w:rsidP="00791BED">
            <w:pPr>
              <w:rPr>
                <w:sz w:val="22"/>
                <w:szCs w:val="22"/>
              </w:rPr>
            </w:pPr>
            <w:r w:rsidRPr="00791BED">
              <w:rPr>
                <w:sz w:val="22"/>
                <w:szCs w:val="22"/>
              </w:rPr>
              <w:t>MSFC</w:t>
            </w:r>
          </w:p>
        </w:tc>
      </w:tr>
      <w:tr w:rsidR="006673D7" w:rsidRPr="00791BED" w14:paraId="33BD1904" w14:textId="77777777" w:rsidTr="00993F56">
        <w:trPr>
          <w:trHeight w:val="255"/>
        </w:trPr>
        <w:tc>
          <w:tcPr>
            <w:tcW w:w="1787" w:type="dxa"/>
            <w:tcBorders>
              <w:top w:val="nil"/>
              <w:left w:val="single" w:sz="8" w:space="0" w:color="auto"/>
              <w:bottom w:val="single" w:sz="4" w:space="0" w:color="auto"/>
              <w:right w:val="single" w:sz="4" w:space="0" w:color="auto"/>
            </w:tcBorders>
          </w:tcPr>
          <w:p w14:paraId="48738E4D" w14:textId="29F83F83" w:rsidR="006673D7" w:rsidRPr="00791BED" w:rsidRDefault="006673D7" w:rsidP="00791BED">
            <w:pPr>
              <w:rPr>
                <w:sz w:val="22"/>
                <w:szCs w:val="22"/>
              </w:rPr>
            </w:pPr>
            <w:r w:rsidRPr="00791BED">
              <w:rPr>
                <w:sz w:val="22"/>
                <w:szCs w:val="22"/>
              </w:rPr>
              <w:t>Menelaos Sarantos</w:t>
            </w:r>
          </w:p>
        </w:tc>
        <w:tc>
          <w:tcPr>
            <w:tcW w:w="4590" w:type="dxa"/>
            <w:tcBorders>
              <w:top w:val="nil"/>
              <w:left w:val="nil"/>
              <w:bottom w:val="single" w:sz="4" w:space="0" w:color="auto"/>
              <w:right w:val="single" w:sz="4" w:space="0" w:color="auto"/>
            </w:tcBorders>
            <w:noWrap/>
          </w:tcPr>
          <w:p w14:paraId="1426FA7B" w14:textId="29011BCC" w:rsidR="006673D7" w:rsidRPr="00791BED" w:rsidRDefault="0014509A" w:rsidP="00791BED">
            <w:pPr>
              <w:rPr>
                <w:sz w:val="22"/>
                <w:szCs w:val="22"/>
              </w:rPr>
            </w:pPr>
            <w:r w:rsidRPr="00791BED">
              <w:rPr>
                <w:sz w:val="22"/>
                <w:szCs w:val="22"/>
              </w:rPr>
              <w:t>Meteoroid and Dust Environment SME</w:t>
            </w:r>
          </w:p>
        </w:tc>
        <w:tc>
          <w:tcPr>
            <w:tcW w:w="2880" w:type="dxa"/>
            <w:tcBorders>
              <w:top w:val="nil"/>
              <w:left w:val="nil"/>
              <w:bottom w:val="single" w:sz="4" w:space="0" w:color="auto"/>
              <w:right w:val="single" w:sz="4" w:space="0" w:color="auto"/>
            </w:tcBorders>
            <w:noWrap/>
          </w:tcPr>
          <w:p w14:paraId="3663F50F" w14:textId="6F337C65" w:rsidR="006673D7" w:rsidRPr="00791BED" w:rsidRDefault="0014509A" w:rsidP="00791BED">
            <w:pPr>
              <w:rPr>
                <w:sz w:val="22"/>
                <w:szCs w:val="22"/>
              </w:rPr>
            </w:pPr>
            <w:r w:rsidRPr="00791BED">
              <w:rPr>
                <w:sz w:val="22"/>
                <w:szCs w:val="22"/>
              </w:rPr>
              <w:t>GSFC</w:t>
            </w:r>
          </w:p>
        </w:tc>
      </w:tr>
      <w:tr w:rsidR="006673D7" w:rsidRPr="00791BED" w14:paraId="7C02E85A" w14:textId="77777777" w:rsidTr="00993F56">
        <w:trPr>
          <w:trHeight w:val="255"/>
        </w:trPr>
        <w:tc>
          <w:tcPr>
            <w:tcW w:w="1787" w:type="dxa"/>
            <w:tcBorders>
              <w:top w:val="nil"/>
              <w:left w:val="single" w:sz="8" w:space="0" w:color="auto"/>
              <w:bottom w:val="single" w:sz="4" w:space="0" w:color="auto"/>
              <w:right w:val="single" w:sz="4" w:space="0" w:color="auto"/>
            </w:tcBorders>
          </w:tcPr>
          <w:p w14:paraId="402596B1" w14:textId="1303D06F" w:rsidR="006673D7" w:rsidRPr="00791BED" w:rsidRDefault="006673D7" w:rsidP="00791BED">
            <w:pPr>
              <w:rPr>
                <w:sz w:val="22"/>
                <w:szCs w:val="22"/>
              </w:rPr>
            </w:pPr>
            <w:r w:rsidRPr="00791BED">
              <w:rPr>
                <w:sz w:val="22"/>
                <w:szCs w:val="22"/>
              </w:rPr>
              <w:t>Emerson Speyerer</w:t>
            </w:r>
          </w:p>
        </w:tc>
        <w:tc>
          <w:tcPr>
            <w:tcW w:w="4590" w:type="dxa"/>
            <w:tcBorders>
              <w:top w:val="nil"/>
              <w:left w:val="nil"/>
              <w:bottom w:val="single" w:sz="4" w:space="0" w:color="auto"/>
              <w:right w:val="single" w:sz="4" w:space="0" w:color="auto"/>
            </w:tcBorders>
            <w:noWrap/>
          </w:tcPr>
          <w:p w14:paraId="7D12E5A1" w14:textId="7FCA0547" w:rsidR="006673D7" w:rsidRPr="00791BED" w:rsidRDefault="006673D7" w:rsidP="00791BED">
            <w:pPr>
              <w:rPr>
                <w:sz w:val="22"/>
                <w:szCs w:val="22"/>
              </w:rPr>
            </w:pPr>
            <w:r w:rsidRPr="00791BED">
              <w:rPr>
                <w:sz w:val="22"/>
                <w:szCs w:val="22"/>
              </w:rPr>
              <w:t>Impact and Cratering SME</w:t>
            </w:r>
          </w:p>
        </w:tc>
        <w:tc>
          <w:tcPr>
            <w:tcW w:w="2880" w:type="dxa"/>
            <w:tcBorders>
              <w:top w:val="nil"/>
              <w:left w:val="nil"/>
              <w:bottom w:val="single" w:sz="4" w:space="0" w:color="auto"/>
              <w:right w:val="single" w:sz="4" w:space="0" w:color="auto"/>
            </w:tcBorders>
            <w:noWrap/>
          </w:tcPr>
          <w:p w14:paraId="59004FD1" w14:textId="3A2304A8" w:rsidR="006673D7" w:rsidRPr="00791BED" w:rsidRDefault="0014509A" w:rsidP="00791BED">
            <w:pPr>
              <w:rPr>
                <w:sz w:val="22"/>
                <w:szCs w:val="22"/>
              </w:rPr>
            </w:pPr>
            <w:r w:rsidRPr="00791BED">
              <w:rPr>
                <w:sz w:val="22"/>
                <w:szCs w:val="22"/>
              </w:rPr>
              <w:t>University of Arizona</w:t>
            </w:r>
          </w:p>
        </w:tc>
      </w:tr>
      <w:tr w:rsidR="006673D7" w:rsidRPr="00791BED" w14:paraId="3C6CF5C0" w14:textId="77777777" w:rsidTr="00993F56">
        <w:trPr>
          <w:trHeight w:val="255"/>
        </w:trPr>
        <w:tc>
          <w:tcPr>
            <w:tcW w:w="1787" w:type="dxa"/>
            <w:tcBorders>
              <w:top w:val="nil"/>
              <w:left w:val="single" w:sz="8" w:space="0" w:color="auto"/>
              <w:bottom w:val="single" w:sz="4" w:space="0" w:color="auto"/>
              <w:right w:val="single" w:sz="4" w:space="0" w:color="auto"/>
            </w:tcBorders>
          </w:tcPr>
          <w:p w14:paraId="4DC58BE0" w14:textId="6CEBD8F4" w:rsidR="006673D7" w:rsidRPr="00791BED" w:rsidRDefault="006673D7" w:rsidP="00791BED">
            <w:pPr>
              <w:rPr>
                <w:sz w:val="22"/>
                <w:szCs w:val="22"/>
              </w:rPr>
            </w:pPr>
            <w:r w:rsidRPr="00791BED">
              <w:rPr>
                <w:sz w:val="22"/>
                <w:szCs w:val="22"/>
              </w:rPr>
              <w:t>Michael Squire</w:t>
            </w:r>
          </w:p>
        </w:tc>
        <w:tc>
          <w:tcPr>
            <w:tcW w:w="4590" w:type="dxa"/>
            <w:tcBorders>
              <w:top w:val="nil"/>
              <w:left w:val="nil"/>
              <w:bottom w:val="single" w:sz="4" w:space="0" w:color="auto"/>
              <w:right w:val="single" w:sz="4" w:space="0" w:color="auto"/>
            </w:tcBorders>
            <w:noWrap/>
          </w:tcPr>
          <w:p w14:paraId="2E93F4B5" w14:textId="187E7184" w:rsidR="006673D7" w:rsidRPr="00791BED" w:rsidRDefault="0014509A" w:rsidP="00791BED">
            <w:pPr>
              <w:rPr>
                <w:sz w:val="22"/>
                <w:szCs w:val="22"/>
              </w:rPr>
            </w:pPr>
            <w:r w:rsidRPr="00791BED">
              <w:rPr>
                <w:sz w:val="22"/>
                <w:szCs w:val="22"/>
              </w:rPr>
              <w:t>Hypervelocity Impact SME</w:t>
            </w:r>
          </w:p>
        </w:tc>
        <w:tc>
          <w:tcPr>
            <w:tcW w:w="2880" w:type="dxa"/>
            <w:tcBorders>
              <w:top w:val="nil"/>
              <w:left w:val="nil"/>
              <w:bottom w:val="single" w:sz="4" w:space="0" w:color="auto"/>
              <w:right w:val="single" w:sz="4" w:space="0" w:color="auto"/>
            </w:tcBorders>
            <w:noWrap/>
          </w:tcPr>
          <w:p w14:paraId="7D1F7F8B" w14:textId="1A044799" w:rsidR="006673D7" w:rsidRPr="00791BED" w:rsidRDefault="0014509A" w:rsidP="00791BED">
            <w:pPr>
              <w:rPr>
                <w:sz w:val="22"/>
                <w:szCs w:val="22"/>
              </w:rPr>
            </w:pPr>
            <w:r w:rsidRPr="00791BED">
              <w:rPr>
                <w:sz w:val="22"/>
                <w:szCs w:val="22"/>
              </w:rPr>
              <w:t>LaRC</w:t>
            </w:r>
          </w:p>
        </w:tc>
      </w:tr>
      <w:tr w:rsidR="006673D7" w:rsidRPr="00791BED" w14:paraId="4F4DEC3E" w14:textId="77777777" w:rsidTr="00993F56">
        <w:trPr>
          <w:trHeight w:val="255"/>
        </w:trPr>
        <w:tc>
          <w:tcPr>
            <w:tcW w:w="1787" w:type="dxa"/>
            <w:tcBorders>
              <w:top w:val="nil"/>
              <w:left w:val="single" w:sz="8" w:space="0" w:color="auto"/>
              <w:bottom w:val="single" w:sz="4" w:space="0" w:color="auto"/>
              <w:right w:val="single" w:sz="4" w:space="0" w:color="auto"/>
            </w:tcBorders>
          </w:tcPr>
          <w:p w14:paraId="3BC9FD72" w14:textId="6D8BF311" w:rsidR="006673D7" w:rsidRPr="00791BED" w:rsidRDefault="006673D7" w:rsidP="00791BED">
            <w:pPr>
              <w:rPr>
                <w:sz w:val="22"/>
                <w:szCs w:val="22"/>
              </w:rPr>
            </w:pPr>
            <w:r w:rsidRPr="00791BED">
              <w:rPr>
                <w:sz w:val="22"/>
                <w:szCs w:val="22"/>
              </w:rPr>
              <w:t>Jamey Szalay</w:t>
            </w:r>
          </w:p>
        </w:tc>
        <w:tc>
          <w:tcPr>
            <w:tcW w:w="4590" w:type="dxa"/>
            <w:tcBorders>
              <w:top w:val="nil"/>
              <w:left w:val="nil"/>
              <w:bottom w:val="single" w:sz="4" w:space="0" w:color="auto"/>
              <w:right w:val="single" w:sz="4" w:space="0" w:color="auto"/>
            </w:tcBorders>
            <w:noWrap/>
          </w:tcPr>
          <w:p w14:paraId="4F0CC585" w14:textId="54F696D2" w:rsidR="006673D7" w:rsidRPr="00791BED" w:rsidRDefault="006673D7" w:rsidP="00791BED">
            <w:pPr>
              <w:rPr>
                <w:sz w:val="22"/>
                <w:szCs w:val="22"/>
              </w:rPr>
            </w:pPr>
            <w:r w:rsidRPr="00791BED">
              <w:rPr>
                <w:sz w:val="22"/>
                <w:szCs w:val="22"/>
              </w:rPr>
              <w:t>Impact and Cratering SME</w:t>
            </w:r>
          </w:p>
        </w:tc>
        <w:tc>
          <w:tcPr>
            <w:tcW w:w="2880" w:type="dxa"/>
            <w:tcBorders>
              <w:top w:val="nil"/>
              <w:left w:val="nil"/>
              <w:bottom w:val="single" w:sz="4" w:space="0" w:color="auto"/>
              <w:right w:val="single" w:sz="4" w:space="0" w:color="auto"/>
            </w:tcBorders>
            <w:noWrap/>
          </w:tcPr>
          <w:p w14:paraId="3802679E" w14:textId="58930637" w:rsidR="006673D7" w:rsidRPr="00791BED" w:rsidRDefault="0014509A" w:rsidP="00791BED">
            <w:pPr>
              <w:rPr>
                <w:sz w:val="22"/>
                <w:szCs w:val="22"/>
              </w:rPr>
            </w:pPr>
            <w:r w:rsidRPr="00791BED">
              <w:rPr>
                <w:sz w:val="22"/>
                <w:szCs w:val="22"/>
              </w:rPr>
              <w:t>Princeton University</w:t>
            </w:r>
          </w:p>
        </w:tc>
      </w:tr>
      <w:tr w:rsidR="006673D7" w:rsidRPr="00791BED" w14:paraId="05C761E5" w14:textId="77777777" w:rsidTr="00993F56">
        <w:trPr>
          <w:trHeight w:val="255"/>
        </w:trPr>
        <w:tc>
          <w:tcPr>
            <w:tcW w:w="9257" w:type="dxa"/>
            <w:gridSpan w:val="3"/>
            <w:tcBorders>
              <w:top w:val="nil"/>
              <w:left w:val="single" w:sz="8" w:space="0" w:color="auto"/>
              <w:bottom w:val="single" w:sz="4" w:space="0" w:color="auto"/>
              <w:right w:val="single" w:sz="4" w:space="0" w:color="auto"/>
            </w:tcBorders>
            <w:shd w:val="clear" w:color="auto" w:fill="BFBFBF" w:themeFill="background1" w:themeFillShade="BF"/>
          </w:tcPr>
          <w:p w14:paraId="4BFEB736" w14:textId="77777777" w:rsidR="006673D7" w:rsidRPr="00791BED" w:rsidRDefault="006673D7" w:rsidP="00791BED">
            <w:pPr>
              <w:rPr>
                <w:sz w:val="22"/>
                <w:szCs w:val="22"/>
              </w:rPr>
            </w:pPr>
            <w:r w:rsidRPr="00791BED">
              <w:rPr>
                <w:b/>
                <w:sz w:val="22"/>
                <w:szCs w:val="22"/>
              </w:rPr>
              <w:t>Business Management</w:t>
            </w:r>
          </w:p>
        </w:tc>
      </w:tr>
      <w:tr w:rsidR="006673D7" w:rsidRPr="00791BED" w14:paraId="2F504E31" w14:textId="77777777" w:rsidTr="00993F56">
        <w:trPr>
          <w:trHeight w:val="255"/>
        </w:trPr>
        <w:tc>
          <w:tcPr>
            <w:tcW w:w="1787" w:type="dxa"/>
            <w:tcBorders>
              <w:top w:val="nil"/>
              <w:left w:val="single" w:sz="8" w:space="0" w:color="auto"/>
              <w:bottom w:val="single" w:sz="4" w:space="0" w:color="auto"/>
              <w:right w:val="single" w:sz="4" w:space="0" w:color="auto"/>
            </w:tcBorders>
          </w:tcPr>
          <w:p w14:paraId="4D034869" w14:textId="514F5F6B" w:rsidR="006673D7" w:rsidRPr="00791BED" w:rsidRDefault="006673D7" w:rsidP="00791BED">
            <w:pPr>
              <w:rPr>
                <w:sz w:val="22"/>
                <w:szCs w:val="22"/>
              </w:rPr>
            </w:pPr>
            <w:r w:rsidRPr="00791BED">
              <w:rPr>
                <w:sz w:val="22"/>
                <w:szCs w:val="22"/>
              </w:rPr>
              <w:t>Theresa Bardusch</w:t>
            </w:r>
          </w:p>
        </w:tc>
        <w:tc>
          <w:tcPr>
            <w:tcW w:w="4590" w:type="dxa"/>
            <w:tcBorders>
              <w:top w:val="nil"/>
              <w:left w:val="nil"/>
              <w:bottom w:val="single" w:sz="4" w:space="0" w:color="auto"/>
              <w:right w:val="single" w:sz="4" w:space="0" w:color="auto"/>
            </w:tcBorders>
            <w:noWrap/>
          </w:tcPr>
          <w:p w14:paraId="11FDC328" w14:textId="77777777" w:rsidR="006673D7" w:rsidRPr="00791BED" w:rsidRDefault="006673D7" w:rsidP="00791BED">
            <w:pPr>
              <w:rPr>
                <w:sz w:val="22"/>
                <w:szCs w:val="22"/>
              </w:rPr>
            </w:pPr>
            <w:r w:rsidRPr="00791BED">
              <w:rPr>
                <w:sz w:val="22"/>
                <w:szCs w:val="22"/>
              </w:rPr>
              <w:t>Program Analyst</w:t>
            </w:r>
          </w:p>
        </w:tc>
        <w:tc>
          <w:tcPr>
            <w:tcW w:w="2880" w:type="dxa"/>
            <w:tcBorders>
              <w:top w:val="nil"/>
              <w:left w:val="nil"/>
              <w:bottom w:val="single" w:sz="4" w:space="0" w:color="auto"/>
              <w:right w:val="single" w:sz="4" w:space="0" w:color="auto"/>
            </w:tcBorders>
            <w:noWrap/>
          </w:tcPr>
          <w:p w14:paraId="4F34954B" w14:textId="77777777" w:rsidR="006673D7" w:rsidRPr="00791BED" w:rsidRDefault="006673D7" w:rsidP="00791BED">
            <w:pPr>
              <w:rPr>
                <w:sz w:val="22"/>
                <w:szCs w:val="22"/>
              </w:rPr>
            </w:pPr>
            <w:r w:rsidRPr="00791BED">
              <w:rPr>
                <w:sz w:val="22"/>
                <w:szCs w:val="22"/>
              </w:rPr>
              <w:t>LaRC/MTSO</w:t>
            </w:r>
          </w:p>
        </w:tc>
      </w:tr>
      <w:tr w:rsidR="006673D7" w:rsidRPr="00791BED" w14:paraId="78978FB2" w14:textId="77777777" w:rsidTr="00993F56">
        <w:trPr>
          <w:trHeight w:val="255"/>
        </w:trPr>
        <w:tc>
          <w:tcPr>
            <w:tcW w:w="9257" w:type="dxa"/>
            <w:gridSpan w:val="3"/>
            <w:tcBorders>
              <w:top w:val="nil"/>
              <w:left w:val="single" w:sz="8" w:space="0" w:color="auto"/>
              <w:bottom w:val="single" w:sz="4" w:space="0" w:color="auto"/>
              <w:right w:val="single" w:sz="4" w:space="0" w:color="auto"/>
            </w:tcBorders>
            <w:shd w:val="clear" w:color="auto" w:fill="C0C0C0"/>
          </w:tcPr>
          <w:p w14:paraId="369B22EC" w14:textId="77777777" w:rsidR="006673D7" w:rsidRPr="00791BED" w:rsidRDefault="006673D7" w:rsidP="00791BED">
            <w:pPr>
              <w:rPr>
                <w:b/>
                <w:bCs/>
                <w:sz w:val="22"/>
                <w:szCs w:val="22"/>
              </w:rPr>
            </w:pPr>
            <w:r w:rsidRPr="00791BED">
              <w:rPr>
                <w:b/>
                <w:bCs/>
                <w:sz w:val="22"/>
                <w:szCs w:val="22"/>
              </w:rPr>
              <w:t>Assessment Support</w:t>
            </w:r>
          </w:p>
        </w:tc>
      </w:tr>
      <w:tr w:rsidR="006673D7" w:rsidRPr="00791BED" w14:paraId="1C15AE61" w14:textId="77777777" w:rsidTr="00993F56">
        <w:trPr>
          <w:trHeight w:val="255"/>
        </w:trPr>
        <w:tc>
          <w:tcPr>
            <w:tcW w:w="1787" w:type="dxa"/>
            <w:tcBorders>
              <w:top w:val="nil"/>
              <w:left w:val="single" w:sz="8" w:space="0" w:color="auto"/>
              <w:bottom w:val="single" w:sz="4" w:space="0" w:color="auto"/>
              <w:right w:val="single" w:sz="4" w:space="0" w:color="auto"/>
            </w:tcBorders>
          </w:tcPr>
          <w:p w14:paraId="6970A94E" w14:textId="49833371" w:rsidR="006673D7" w:rsidRPr="00791BED" w:rsidRDefault="006673D7" w:rsidP="00791BED">
            <w:pPr>
              <w:rPr>
                <w:sz w:val="22"/>
                <w:szCs w:val="22"/>
              </w:rPr>
            </w:pPr>
            <w:r w:rsidRPr="00791BED">
              <w:rPr>
                <w:sz w:val="22"/>
                <w:szCs w:val="22"/>
              </w:rPr>
              <w:t>Missy Strickland</w:t>
            </w:r>
          </w:p>
        </w:tc>
        <w:tc>
          <w:tcPr>
            <w:tcW w:w="4590" w:type="dxa"/>
            <w:tcBorders>
              <w:top w:val="nil"/>
              <w:left w:val="nil"/>
              <w:bottom w:val="single" w:sz="4" w:space="0" w:color="auto"/>
              <w:right w:val="single" w:sz="4" w:space="0" w:color="auto"/>
            </w:tcBorders>
            <w:noWrap/>
          </w:tcPr>
          <w:p w14:paraId="221C091A" w14:textId="77777777" w:rsidR="006673D7" w:rsidRPr="00791BED" w:rsidRDefault="006673D7" w:rsidP="00791BED">
            <w:pPr>
              <w:rPr>
                <w:sz w:val="22"/>
                <w:szCs w:val="22"/>
              </w:rPr>
            </w:pPr>
            <w:r w:rsidRPr="00791BED">
              <w:rPr>
                <w:sz w:val="22"/>
                <w:szCs w:val="22"/>
              </w:rPr>
              <w:t>Project Coordinator</w:t>
            </w:r>
          </w:p>
        </w:tc>
        <w:tc>
          <w:tcPr>
            <w:tcW w:w="2880" w:type="dxa"/>
            <w:tcBorders>
              <w:top w:val="nil"/>
              <w:left w:val="nil"/>
              <w:bottom w:val="single" w:sz="4" w:space="0" w:color="auto"/>
              <w:right w:val="single" w:sz="4" w:space="0" w:color="auto"/>
            </w:tcBorders>
            <w:noWrap/>
          </w:tcPr>
          <w:p w14:paraId="2895F646" w14:textId="654B75AE" w:rsidR="006673D7" w:rsidRPr="00791BED" w:rsidRDefault="006673D7" w:rsidP="00791BED">
            <w:pPr>
              <w:rPr>
                <w:sz w:val="22"/>
                <w:szCs w:val="22"/>
              </w:rPr>
            </w:pPr>
            <w:r w:rsidRPr="00791BED">
              <w:rPr>
                <w:sz w:val="22"/>
                <w:szCs w:val="22"/>
              </w:rPr>
              <w:t>LaRC/AMA</w:t>
            </w:r>
          </w:p>
        </w:tc>
      </w:tr>
      <w:tr w:rsidR="006673D7" w:rsidRPr="00791BED" w14:paraId="2B4EA915" w14:textId="77777777" w:rsidTr="00993F56">
        <w:trPr>
          <w:trHeight w:val="255"/>
        </w:trPr>
        <w:tc>
          <w:tcPr>
            <w:tcW w:w="1787" w:type="dxa"/>
            <w:tcBorders>
              <w:top w:val="nil"/>
              <w:left w:val="single" w:sz="8" w:space="0" w:color="auto"/>
              <w:bottom w:val="single" w:sz="4" w:space="0" w:color="auto"/>
              <w:right w:val="single" w:sz="4" w:space="0" w:color="auto"/>
            </w:tcBorders>
          </w:tcPr>
          <w:p w14:paraId="06CF75A4" w14:textId="5ADC8E6A" w:rsidR="006673D7" w:rsidRPr="00791BED" w:rsidRDefault="006673D7" w:rsidP="00791BED">
            <w:pPr>
              <w:rPr>
                <w:sz w:val="22"/>
                <w:szCs w:val="22"/>
              </w:rPr>
            </w:pPr>
            <w:r w:rsidRPr="00791BED">
              <w:rPr>
                <w:sz w:val="22"/>
                <w:szCs w:val="22"/>
              </w:rPr>
              <w:t>Linda Burgess</w:t>
            </w:r>
          </w:p>
        </w:tc>
        <w:tc>
          <w:tcPr>
            <w:tcW w:w="4590" w:type="dxa"/>
            <w:tcBorders>
              <w:top w:val="nil"/>
              <w:left w:val="nil"/>
              <w:bottom w:val="single" w:sz="4" w:space="0" w:color="auto"/>
              <w:right w:val="single" w:sz="4" w:space="0" w:color="auto"/>
            </w:tcBorders>
            <w:noWrap/>
          </w:tcPr>
          <w:p w14:paraId="5FE0C31B" w14:textId="77777777" w:rsidR="006673D7" w:rsidRPr="00791BED" w:rsidRDefault="006673D7" w:rsidP="00791BED">
            <w:pPr>
              <w:rPr>
                <w:sz w:val="22"/>
                <w:szCs w:val="22"/>
              </w:rPr>
            </w:pPr>
            <w:r w:rsidRPr="00791BED">
              <w:rPr>
                <w:sz w:val="22"/>
                <w:szCs w:val="22"/>
              </w:rPr>
              <w:t>Planning and Control Analyst</w:t>
            </w:r>
          </w:p>
        </w:tc>
        <w:tc>
          <w:tcPr>
            <w:tcW w:w="2880" w:type="dxa"/>
            <w:tcBorders>
              <w:top w:val="nil"/>
              <w:left w:val="nil"/>
              <w:bottom w:val="single" w:sz="4" w:space="0" w:color="auto"/>
              <w:right w:val="single" w:sz="4" w:space="0" w:color="auto"/>
            </w:tcBorders>
            <w:noWrap/>
          </w:tcPr>
          <w:p w14:paraId="4CA9DB4B" w14:textId="4CEE2A37" w:rsidR="006673D7" w:rsidRPr="00791BED" w:rsidRDefault="006673D7" w:rsidP="00791BED">
            <w:pPr>
              <w:rPr>
                <w:sz w:val="22"/>
                <w:szCs w:val="22"/>
              </w:rPr>
            </w:pPr>
            <w:r w:rsidRPr="00791BED">
              <w:rPr>
                <w:sz w:val="22"/>
                <w:szCs w:val="22"/>
              </w:rPr>
              <w:t>LaRC/AMA</w:t>
            </w:r>
          </w:p>
        </w:tc>
      </w:tr>
      <w:tr w:rsidR="006673D7" w:rsidRPr="00791BED" w14:paraId="073E676C" w14:textId="77777777" w:rsidTr="00993F56">
        <w:trPr>
          <w:trHeight w:val="255"/>
        </w:trPr>
        <w:tc>
          <w:tcPr>
            <w:tcW w:w="1787" w:type="dxa"/>
            <w:tcBorders>
              <w:top w:val="single" w:sz="4" w:space="0" w:color="auto"/>
              <w:left w:val="single" w:sz="8" w:space="0" w:color="auto"/>
              <w:bottom w:val="single" w:sz="4" w:space="0" w:color="auto"/>
              <w:right w:val="single" w:sz="4" w:space="0" w:color="auto"/>
            </w:tcBorders>
          </w:tcPr>
          <w:p w14:paraId="03B9667F" w14:textId="559C5CC8" w:rsidR="006673D7" w:rsidRPr="00791BED" w:rsidRDefault="006673D7" w:rsidP="00791BED">
            <w:pPr>
              <w:rPr>
                <w:sz w:val="22"/>
                <w:szCs w:val="22"/>
              </w:rPr>
            </w:pPr>
            <w:r w:rsidRPr="00791BED">
              <w:rPr>
                <w:sz w:val="22"/>
                <w:szCs w:val="22"/>
              </w:rPr>
              <w:t>Leanna S. Bullock</w:t>
            </w:r>
          </w:p>
        </w:tc>
        <w:tc>
          <w:tcPr>
            <w:tcW w:w="4590" w:type="dxa"/>
            <w:tcBorders>
              <w:top w:val="single" w:sz="4" w:space="0" w:color="auto"/>
              <w:left w:val="nil"/>
              <w:bottom w:val="single" w:sz="4" w:space="0" w:color="auto"/>
              <w:right w:val="single" w:sz="4" w:space="0" w:color="auto"/>
            </w:tcBorders>
            <w:noWrap/>
          </w:tcPr>
          <w:p w14:paraId="7A9DBDC5" w14:textId="77777777" w:rsidR="006673D7" w:rsidRPr="00791BED" w:rsidRDefault="006673D7" w:rsidP="00791BED">
            <w:pPr>
              <w:rPr>
                <w:sz w:val="22"/>
                <w:szCs w:val="22"/>
              </w:rPr>
            </w:pPr>
            <w:r w:rsidRPr="00791BED">
              <w:rPr>
                <w:sz w:val="22"/>
                <w:szCs w:val="22"/>
              </w:rPr>
              <w:t>Technical Editor</w:t>
            </w:r>
          </w:p>
        </w:tc>
        <w:tc>
          <w:tcPr>
            <w:tcW w:w="2880" w:type="dxa"/>
            <w:tcBorders>
              <w:top w:val="single" w:sz="4" w:space="0" w:color="auto"/>
              <w:left w:val="nil"/>
              <w:bottom w:val="single" w:sz="4" w:space="0" w:color="auto"/>
              <w:right w:val="single" w:sz="4" w:space="0" w:color="auto"/>
            </w:tcBorders>
            <w:noWrap/>
          </w:tcPr>
          <w:p w14:paraId="10863225" w14:textId="7E7BED87" w:rsidR="006673D7" w:rsidRPr="00791BED" w:rsidRDefault="006673D7" w:rsidP="00791BED">
            <w:pPr>
              <w:rPr>
                <w:sz w:val="22"/>
                <w:szCs w:val="22"/>
              </w:rPr>
            </w:pPr>
            <w:r w:rsidRPr="00791BED">
              <w:rPr>
                <w:sz w:val="22"/>
                <w:szCs w:val="22"/>
              </w:rPr>
              <w:t>LaRC/AMA</w:t>
            </w:r>
          </w:p>
        </w:tc>
      </w:tr>
    </w:tbl>
    <w:p w14:paraId="001253A2" w14:textId="77777777" w:rsidR="00BD7A2A" w:rsidRDefault="004626B8" w:rsidP="00791BED">
      <w:pPr>
        <w:pStyle w:val="Heading2"/>
      </w:pPr>
      <w:bookmarkStart w:id="19" w:name="_Toc524074195"/>
      <w:bookmarkStart w:id="20" w:name="_Toc80082800"/>
      <w:bookmarkEnd w:id="16"/>
      <w:bookmarkEnd w:id="17"/>
      <w:r>
        <w:t>3.1</w:t>
      </w:r>
      <w:r>
        <w:tab/>
      </w:r>
      <w:r w:rsidRPr="00791BED">
        <w:t>Acknowledg</w:t>
      </w:r>
      <w:r w:rsidR="00E47385" w:rsidRPr="00791BED">
        <w:t>ments</w:t>
      </w:r>
      <w:bookmarkEnd w:id="19"/>
      <w:bookmarkEnd w:id="20"/>
    </w:p>
    <w:p w14:paraId="5A1F2692" w14:textId="0311A5C5" w:rsidR="00BD7A2A" w:rsidRDefault="0014509A" w:rsidP="00791BED">
      <w:pPr>
        <w:pStyle w:val="BodyText"/>
        <w:rPr>
          <w:b/>
          <w:kern w:val="32"/>
          <w:sz w:val="32"/>
        </w:rPr>
      </w:pPr>
      <w:r>
        <w:t xml:space="preserve">The assessment team thanks </w:t>
      </w:r>
      <w:r w:rsidRPr="0014509A">
        <w:rPr>
          <w:color w:val="FF0000"/>
        </w:rPr>
        <w:t xml:space="preserve">[list </w:t>
      </w:r>
      <w:r w:rsidR="004E4593">
        <w:rPr>
          <w:color w:val="FF0000"/>
        </w:rPr>
        <w:t xml:space="preserve">of </w:t>
      </w:r>
      <w:r w:rsidRPr="0014509A">
        <w:rPr>
          <w:color w:val="FF0000"/>
        </w:rPr>
        <w:t>reviewers</w:t>
      </w:r>
      <w:r w:rsidR="00062742">
        <w:rPr>
          <w:color w:val="FF0000"/>
        </w:rPr>
        <w:t xml:space="preserve"> who provided inputs</w:t>
      </w:r>
      <w:r w:rsidRPr="0014509A">
        <w:rPr>
          <w:color w:val="FF0000"/>
        </w:rPr>
        <w:t>]</w:t>
      </w:r>
      <w:r>
        <w:t xml:space="preserve"> for their time and expertise in providing a peer review of this work.</w:t>
      </w:r>
      <w:r w:rsidR="00E47385">
        <w:br w:type="page"/>
      </w:r>
    </w:p>
    <w:p w14:paraId="78179C22" w14:textId="219B10BB" w:rsidR="00BD7A2A" w:rsidRDefault="00E47385">
      <w:pPr>
        <w:pStyle w:val="Heading1"/>
      </w:pPr>
      <w:bookmarkStart w:id="21" w:name="_Toc524074196"/>
      <w:bookmarkStart w:id="22" w:name="_Toc80082801"/>
      <w:bookmarkStart w:id="23" w:name="_Hlk78814238"/>
      <w:r>
        <w:lastRenderedPageBreak/>
        <w:t>4.0</w:t>
      </w:r>
      <w:r>
        <w:tab/>
        <w:t>Executive Summary</w:t>
      </w:r>
      <w:bookmarkEnd w:id="21"/>
      <w:bookmarkEnd w:id="22"/>
    </w:p>
    <w:p w14:paraId="4A1A7EBA" w14:textId="21B60905" w:rsidR="006673D7" w:rsidRPr="00791BED" w:rsidRDefault="006673D7" w:rsidP="00791BED">
      <w:pPr>
        <w:pStyle w:val="BodyText"/>
      </w:pPr>
      <w:r w:rsidRPr="00B4443E">
        <w:t xml:space="preserve">The NESC Lunar Meteoroid Ejecta Model Review assessment team was tasked with reviewing the proposed lunar ejecta model </w:t>
      </w:r>
      <w:r w:rsidR="009429CD" w:rsidRPr="009429CD">
        <w:t xml:space="preserve">Meteoroid Model of Secondary Ejecta </w:t>
      </w:r>
      <w:r w:rsidR="009429CD">
        <w:t>(</w:t>
      </w:r>
      <w:r w:rsidRPr="00B4443E">
        <w:t>MeMoSeE</w:t>
      </w:r>
      <w:r w:rsidR="009429CD">
        <w:t>)</w:t>
      </w:r>
      <w:r w:rsidRPr="00B4443E">
        <w:t>, developed at Marshall Space Flight Center</w:t>
      </w:r>
      <w:r w:rsidR="009429CD">
        <w:t xml:space="preserve"> (MSFC)</w:t>
      </w:r>
      <w:r w:rsidRPr="00B4443E">
        <w:t>, and to review the model inputs to the SLS-SPEC-159 Cross-Program Design Specification for Natural Environments (DSNE) document</w:t>
      </w:r>
      <w:r w:rsidR="00285C53">
        <w:t xml:space="preserve"> [ref. </w:t>
      </w:r>
      <w:r w:rsidR="00285C53">
        <w:fldChar w:fldCharType="begin"/>
      </w:r>
      <w:r w:rsidR="00285C53">
        <w:instrText xml:space="preserve"> NOTEREF _Ref80040278 \h </w:instrText>
      </w:r>
      <w:r w:rsidR="00285C53">
        <w:fldChar w:fldCharType="separate"/>
      </w:r>
      <w:r w:rsidR="00285C53">
        <w:t>1</w:t>
      </w:r>
      <w:r w:rsidR="00285C53">
        <w:fldChar w:fldCharType="end"/>
      </w:r>
      <w:r w:rsidR="00285C53">
        <w:t>]</w:t>
      </w:r>
      <w:r w:rsidRPr="00B4443E">
        <w:t xml:space="preserve"> to be used by NASA</w:t>
      </w:r>
      <w:r w:rsidR="00CA450D">
        <w:t>’</w:t>
      </w:r>
      <w:r w:rsidRPr="00B4443E">
        <w:t xml:space="preserve">s Exploration Systems Development </w:t>
      </w:r>
      <w:r w:rsidR="009429CD">
        <w:t xml:space="preserve">(ESD) </w:t>
      </w:r>
      <w:r w:rsidRPr="00B4443E">
        <w:t>and Artemis Programs for future lunar surface system design.</w:t>
      </w:r>
      <w:r w:rsidR="00743DCB">
        <w:t xml:space="preserve"> </w:t>
      </w:r>
      <w:r w:rsidRPr="00B4443E">
        <w:t>The model is intended to update the current Apollo-era model contained in the DSNE providing a better understanding of the impact risk to lunar surface operations.</w:t>
      </w:r>
    </w:p>
    <w:p w14:paraId="0008146C" w14:textId="4CF5D69A" w:rsidR="005649E6" w:rsidRPr="00791BED" w:rsidRDefault="006673D7" w:rsidP="00791BED">
      <w:pPr>
        <w:pStyle w:val="BodyText"/>
      </w:pPr>
      <w:r w:rsidRPr="00B4443E">
        <w:t xml:space="preserve">The </w:t>
      </w:r>
      <w:r w:rsidR="009429CD" w:rsidRPr="009429CD">
        <w:t xml:space="preserve">NASA Engineering and Safety Center </w:t>
      </w:r>
      <w:r w:rsidR="009429CD">
        <w:t>(</w:t>
      </w:r>
      <w:r w:rsidRPr="00B4443E">
        <w:t>NESC</w:t>
      </w:r>
      <w:r w:rsidR="009429CD">
        <w:t>)</w:t>
      </w:r>
      <w:r w:rsidRPr="00B4443E">
        <w:t xml:space="preserve"> review team looked at several aspects of the model, focusing on several questions related to the physical basis of the model.</w:t>
      </w:r>
      <w:r w:rsidR="00743DCB">
        <w:t xml:space="preserve"> </w:t>
      </w:r>
      <w:r w:rsidRPr="00B4443E">
        <w:t>Were the direction, velocity, and distributions in time, geography, and size/mass assumed for the primary impactors modeled correctly?</w:t>
      </w:r>
      <w:r w:rsidR="00743DCB">
        <w:t xml:space="preserve"> </w:t>
      </w:r>
      <w:r w:rsidRPr="00B4443E">
        <w:t>Were the direction, velocity, and distributions size/mass/density of the ejecta from the cratering phenomena modeled correctly?</w:t>
      </w:r>
      <w:r w:rsidR="00743DCB">
        <w:t xml:space="preserve"> </w:t>
      </w:r>
      <w:r w:rsidRPr="00B4443E">
        <w:t>Did the transport equations of the debris from cratering events adequately compute the flux on an asset some distance away?</w:t>
      </w:r>
      <w:r w:rsidR="00743DCB">
        <w:t xml:space="preserve"> </w:t>
      </w:r>
      <w:r w:rsidRPr="00B4443E">
        <w:t>Were the DSNE inputs adequate to compute the risks to vehicles, habitats, and other objects on the lunar surface?</w:t>
      </w:r>
    </w:p>
    <w:p w14:paraId="0AE72C1F" w14:textId="45608922" w:rsidR="006673D7" w:rsidRPr="00791BED" w:rsidRDefault="005649E6" w:rsidP="00791BED">
      <w:pPr>
        <w:pStyle w:val="BodyText"/>
      </w:pPr>
      <w:r>
        <w:rPr>
          <w:color w:val="000000"/>
        </w:rPr>
        <w:t xml:space="preserve">Overall, the model was </w:t>
      </w:r>
      <w:r w:rsidRPr="005649E6">
        <w:t>found to incorporate the appropriate phenomenology for a DSNE inputs environment, but with a number of caveats.</w:t>
      </w:r>
      <w:r w:rsidR="00743DCB">
        <w:t xml:space="preserve"> </w:t>
      </w:r>
      <w:r w:rsidRPr="005649E6">
        <w:t>The review identifies a number of specific sensitivity studies to compare how various sets of assumptions, mostly concerning the physics of the creation of ejecta, would affect the flux calculations.</w:t>
      </w:r>
      <w:r w:rsidR="00743DCB">
        <w:t xml:space="preserve"> </w:t>
      </w:r>
      <w:r w:rsidRPr="005649E6">
        <w:t>The review also found an unmodeled portion of the flux from ejecta particles ascending from the surface due to nearby primary impacts close by the asset that roughly match in magnitude the NASA SP-8013</w:t>
      </w:r>
      <w:r w:rsidR="00285C53">
        <w:t xml:space="preserve"> [ref. </w:t>
      </w:r>
      <w:bookmarkStart w:id="24" w:name="_Ref80040435"/>
      <w:r w:rsidR="00285C53" w:rsidRPr="00E37155">
        <w:rPr>
          <w:rStyle w:val="EndnoteReference"/>
          <w:vertAlign w:val="baseline"/>
        </w:rPr>
        <w:endnoteReference w:id="2"/>
      </w:r>
      <w:bookmarkEnd w:id="24"/>
      <w:r w:rsidR="00285C53">
        <w:t>]</w:t>
      </w:r>
      <w:r w:rsidRPr="005649E6">
        <w:t xml:space="preserve"> flux through a flat sheet lying on the lunar surface.</w:t>
      </w:r>
      <w:r w:rsidR="00743DCB">
        <w:t xml:space="preserve"> </w:t>
      </w:r>
      <w:r w:rsidRPr="005649E6">
        <w:t>This phenomenon will need to be added to adequately assess the total risk from ejecta.</w:t>
      </w:r>
    </w:p>
    <w:p w14:paraId="39281662" w14:textId="583A9B46" w:rsidR="005649E6" w:rsidRDefault="006673D7" w:rsidP="00791BED">
      <w:pPr>
        <w:pStyle w:val="BodyText"/>
        <w:rPr>
          <w:color w:val="1F497D"/>
          <w:highlight w:val="yellow"/>
        </w:rPr>
      </w:pPr>
      <w:r w:rsidRPr="00B4443E">
        <w:t xml:space="preserve">One important review team finding is that the ejecta flux is highly stochastic, and perhaps a </w:t>
      </w:r>
      <w:r w:rsidR="00A8783E">
        <w:t>“</w:t>
      </w:r>
      <w:r w:rsidRPr="00B4443E">
        <w:t>traditional</w:t>
      </w:r>
      <w:r w:rsidR="00A8783E">
        <w:t>”</w:t>
      </w:r>
      <w:r w:rsidRPr="00B4443E">
        <w:t xml:space="preserve"> average flux may not be adequate to capture some of this highly variable behavior.</w:t>
      </w:r>
      <w:r w:rsidR="00743DCB">
        <w:t xml:space="preserve"> </w:t>
      </w:r>
      <w:r w:rsidRPr="00B4443E">
        <w:t>This could have important implications on how the statistics of risks to surface missions on airless planetary bodies may ultimately be computed.</w:t>
      </w:r>
      <w:r w:rsidR="005649E6" w:rsidRPr="005649E6">
        <w:rPr>
          <w:color w:val="1F497D"/>
          <w:highlight w:val="yellow"/>
        </w:rPr>
        <w:t xml:space="preserve"> </w:t>
      </w:r>
    </w:p>
    <w:p w14:paraId="2B47DFAD" w14:textId="045494B1" w:rsidR="005649E6" w:rsidRDefault="005649E6" w:rsidP="00791BED">
      <w:pPr>
        <w:pStyle w:val="BodyText"/>
        <w:rPr>
          <w:ins w:id="25" w:author="Bullock, Leanna S. (LARC-C101)[TEAMS3]" w:date="2021-08-04T08:15:00Z"/>
        </w:rPr>
      </w:pPr>
      <w:r w:rsidRPr="005649E6">
        <w:t xml:space="preserve">Finally, the NESC review team did not review the software verification test reports and therefore has no finding on the correctness of the software implementation of the algorithm. No software verification reports were presented to the NESC review team for review and NESC reviews do not perform software verification. </w:t>
      </w:r>
    </w:p>
    <w:p w14:paraId="3BD8F1DD" w14:textId="72766B1C" w:rsidR="009429CD" w:rsidRPr="005649E6" w:rsidRDefault="009429CD" w:rsidP="00791BED">
      <w:pPr>
        <w:pStyle w:val="BodyText"/>
        <w:rPr>
          <w:sz w:val="22"/>
        </w:rPr>
      </w:pPr>
      <w:ins w:id="26" w:author="Bullock, Leanna S. (LARC-C101)[TEAMS3]" w:date="2021-08-04T08:15:00Z">
        <w:r>
          <w:t>(Paragraph summing up the FORs)</w:t>
        </w:r>
      </w:ins>
    </w:p>
    <w:bookmarkEnd w:id="23"/>
    <w:p w14:paraId="4EED47E0" w14:textId="12A6B6EA" w:rsidR="00C744A6" w:rsidRPr="00791BED" w:rsidRDefault="66B506F5" w:rsidP="00791BED">
      <w:pPr>
        <w:pStyle w:val="Heading1"/>
      </w:pPr>
      <w:r w:rsidRPr="006673D7">
        <w:br w:type="page"/>
      </w:r>
      <w:bookmarkStart w:id="27" w:name="_Toc524074198"/>
      <w:bookmarkStart w:id="28" w:name="_Toc80082802"/>
      <w:r w:rsidR="0014509A">
        <w:lastRenderedPageBreak/>
        <w:t>5</w:t>
      </w:r>
      <w:r>
        <w:t>.0</w:t>
      </w:r>
      <w:r w:rsidR="5A59101C">
        <w:tab/>
      </w:r>
      <w:r>
        <w:t>Introduction</w:t>
      </w:r>
      <w:bookmarkEnd w:id="27"/>
      <w:r w:rsidR="0014509A">
        <w:t xml:space="preserve"> and Assessment Plan</w:t>
      </w:r>
      <w:bookmarkEnd w:id="28"/>
    </w:p>
    <w:p w14:paraId="69CCB589" w14:textId="5E71B8AC" w:rsidR="00062742" w:rsidRDefault="0014509A" w:rsidP="00791BED">
      <w:pPr>
        <w:pStyle w:val="BodyText"/>
      </w:pPr>
      <w:r w:rsidRPr="00282EE5">
        <w:t>The lunar meteoroid ejecta environment is a potential threat to spacecraft and crew operating on and above the lunar surface. The lunar ejecta model used for engineering design by NASA</w:t>
      </w:r>
      <w:r w:rsidR="00CA450D">
        <w:t>’</w:t>
      </w:r>
      <w:r w:rsidRPr="00282EE5">
        <w:t xml:space="preserve">s Artemis Program including the HLS and Exploration Extravehicular </w:t>
      </w:r>
      <w:r w:rsidR="009252B4">
        <w:t>Mobility Unit</w:t>
      </w:r>
      <w:r w:rsidRPr="00282EE5">
        <w:t xml:space="preserve"> (xE</w:t>
      </w:r>
      <w:r w:rsidR="009252B4">
        <w:t>MU</w:t>
      </w:r>
      <w:r w:rsidRPr="00282EE5">
        <w:t>) System dates to 1969.</w:t>
      </w:r>
      <w:r w:rsidR="00743DCB">
        <w:t xml:space="preserve"> </w:t>
      </w:r>
      <w:r w:rsidRPr="00282EE5">
        <w:t xml:space="preserve">The SLS-SPEC-159 Cross-Program DSNE document applicable for engineering design of all elements of the Artemis Program currently specifies the </w:t>
      </w:r>
      <w:r w:rsidR="009429CD" w:rsidRPr="00282EE5">
        <w:t>Apollo</w:t>
      </w:r>
      <w:r w:rsidR="009429CD">
        <w:t>-</w:t>
      </w:r>
      <w:r w:rsidRPr="00282EE5">
        <w:t>era lunar meteoroid ejecta model.</w:t>
      </w:r>
      <w:r w:rsidR="00743DCB">
        <w:t xml:space="preserve"> </w:t>
      </w:r>
      <w:r w:rsidRPr="00282EE5">
        <w:t>MSFC</w:t>
      </w:r>
      <w:r w:rsidR="00CA450D">
        <w:t>’</w:t>
      </w:r>
      <w:r w:rsidRPr="00282EE5">
        <w:t>s Natural Environments Branch developed a new lunar meteoroid ejecta model</w:t>
      </w:r>
      <w:r>
        <w:t xml:space="preserve"> based on improvements since the Apollo days in the knowledge of the primary meteoroid flux at the Moon and impact processes responsible for generating the ejecta environment.</w:t>
      </w:r>
      <w:r w:rsidR="00743DCB">
        <w:t xml:space="preserve"> </w:t>
      </w:r>
      <w:r>
        <w:t xml:space="preserve">MSFC is proposing the new model, </w:t>
      </w:r>
      <w:r w:rsidRPr="00153A33">
        <w:t xml:space="preserve">named the </w:t>
      </w:r>
      <w:r w:rsidR="00A8783E">
        <w:t>“</w:t>
      </w:r>
      <w:r w:rsidRPr="00153A33">
        <w:t>Meteoroid Model of Secondary Ejecta</w:t>
      </w:r>
      <w:r w:rsidR="00A8783E">
        <w:t>”</w:t>
      </w:r>
      <w:r w:rsidRPr="00153A33">
        <w:t xml:space="preserve"> and abbreviated as MeMoSeE (pronounced </w:t>
      </w:r>
      <w:r w:rsidR="00A8783E">
        <w:t>“</w:t>
      </w:r>
      <w:r w:rsidRPr="00153A33">
        <w:t>mimosa</w:t>
      </w:r>
      <w:r w:rsidR="00A8783E">
        <w:t>”</w:t>
      </w:r>
      <w:r w:rsidRPr="00153A33">
        <w:t>)</w:t>
      </w:r>
      <w:r>
        <w:t xml:space="preserve">, </w:t>
      </w:r>
      <w:r w:rsidRPr="00282EE5">
        <w:t>replace the 1969 ejecta model in an upcoming DSNE revision scheduled for release in</w:t>
      </w:r>
      <w:r>
        <w:t xml:space="preserve"> late</w:t>
      </w:r>
      <w:r w:rsidRPr="00282EE5">
        <w:t xml:space="preserve"> 2021.</w:t>
      </w:r>
      <w:r w:rsidR="00743DCB">
        <w:t xml:space="preserve"> </w:t>
      </w:r>
      <w:r w:rsidRPr="00282EE5">
        <w:t>HLS</w:t>
      </w:r>
      <w:r>
        <w:t>, as one of the lunar surface systems primarily impacted by the ejecta environment,</w:t>
      </w:r>
      <w:r w:rsidRPr="00282EE5">
        <w:t xml:space="preserve"> request</w:t>
      </w:r>
      <w:r>
        <w:t>ed</w:t>
      </w:r>
      <w:r w:rsidRPr="00282EE5">
        <w:t xml:space="preserve"> an independent NESC assessment to review the new lunar ejecta model and proposed update to the DSNE.</w:t>
      </w:r>
    </w:p>
    <w:p w14:paraId="007491A2" w14:textId="1CB463C5" w:rsidR="00B80C98" w:rsidRPr="00791BED" w:rsidRDefault="0014509A" w:rsidP="00791BED">
      <w:pPr>
        <w:pStyle w:val="BodyText"/>
      </w:pPr>
      <w:r>
        <w:t xml:space="preserve">The NESC established a review team with expertise on lunar impacts and cratering, hypervelocity impacts, and space environmental effects to </w:t>
      </w:r>
      <w:r w:rsidRPr="00B4443E">
        <w:rPr>
          <w:color w:val="000000" w:themeColor="text1"/>
        </w:rPr>
        <w:t>review the physic</w:t>
      </w:r>
      <w:r w:rsidR="004E4593">
        <w:rPr>
          <w:color w:val="000000" w:themeColor="text1"/>
        </w:rPr>
        <w:t xml:space="preserve">al basis of </w:t>
      </w:r>
      <w:r w:rsidRPr="00B4443E">
        <w:rPr>
          <w:color w:val="000000" w:themeColor="text1"/>
        </w:rPr>
        <w:t xml:space="preserve">the proposed </w:t>
      </w:r>
      <w:r>
        <w:rPr>
          <w:color w:val="000000" w:themeColor="text1"/>
        </w:rPr>
        <w:t xml:space="preserve">new </w:t>
      </w:r>
      <w:r w:rsidRPr="00B4443E">
        <w:rPr>
          <w:color w:val="000000" w:themeColor="text1"/>
        </w:rPr>
        <w:t>MeMoSeE</w:t>
      </w:r>
      <w:r>
        <w:rPr>
          <w:color w:val="000000" w:themeColor="text1"/>
        </w:rPr>
        <w:t xml:space="preserve"> model </w:t>
      </w:r>
      <w:r w:rsidRPr="00B4443E">
        <w:rPr>
          <w:color w:val="000000" w:themeColor="text1"/>
        </w:rPr>
        <w:t>and</w:t>
      </w:r>
      <w:r>
        <w:rPr>
          <w:color w:val="000000" w:themeColor="text1"/>
        </w:rPr>
        <w:t xml:space="preserve"> the </w:t>
      </w:r>
      <w:r w:rsidRPr="00B4443E">
        <w:rPr>
          <w:color w:val="000000" w:themeColor="text1"/>
        </w:rPr>
        <w:t>model inputs to the DSNE document to be used by NASA</w:t>
      </w:r>
      <w:r w:rsidR="00CA450D">
        <w:rPr>
          <w:color w:val="000000" w:themeColor="text1"/>
        </w:rPr>
        <w:t>’</w:t>
      </w:r>
      <w:r w:rsidRPr="00B4443E">
        <w:rPr>
          <w:color w:val="000000" w:themeColor="text1"/>
        </w:rPr>
        <w:t xml:space="preserve">s </w:t>
      </w:r>
      <w:r w:rsidR="007A750D">
        <w:rPr>
          <w:color w:val="000000" w:themeColor="text1"/>
        </w:rPr>
        <w:t>ESD</w:t>
      </w:r>
      <w:r w:rsidRPr="00B4443E">
        <w:rPr>
          <w:color w:val="000000" w:themeColor="text1"/>
        </w:rPr>
        <w:t xml:space="preserve"> and Artemis Programs for future lunar surface system design.</w:t>
      </w:r>
      <w:r w:rsidR="00743DCB">
        <w:rPr>
          <w:color w:val="000000" w:themeColor="text1"/>
        </w:rPr>
        <w:t xml:space="preserve"> </w:t>
      </w:r>
      <w:r w:rsidRPr="00B4443E">
        <w:rPr>
          <w:color w:val="000000" w:themeColor="text1"/>
        </w:rPr>
        <w:t>The model is intended to update the current Apollo-era model contained in the DSNE providing a better understanding of the impact risk to lunar surface operations.</w:t>
      </w:r>
    </w:p>
    <w:p w14:paraId="0C66545B" w14:textId="2726DAF1" w:rsidR="0014509A" w:rsidRDefault="0014509A" w:rsidP="00791BED">
      <w:pPr>
        <w:pStyle w:val="BodyText"/>
      </w:pPr>
      <w:r w:rsidRPr="00B4443E">
        <w:t>The NESC review team looked at several aspects of the model, focusing on the physical basis of the model.</w:t>
      </w:r>
      <w:r w:rsidR="00743DCB">
        <w:t xml:space="preserve"> </w:t>
      </w:r>
      <w:r>
        <w:t>This review summarizes the physical basis of the MeMoSeE model, its applicability to NASA lunar programs, and provides recommendations to improve the model.</w:t>
      </w:r>
    </w:p>
    <w:p w14:paraId="50E3CAAA" w14:textId="4573C0C1" w:rsidR="0014509A" w:rsidRDefault="00062742" w:rsidP="10075F25">
      <w:pPr>
        <w:pStyle w:val="Heading1"/>
      </w:pPr>
      <w:bookmarkStart w:id="29" w:name="_Toc80082803"/>
      <w:r>
        <w:t>6.0</w:t>
      </w:r>
      <w:r>
        <w:tab/>
        <w:t>Problem</w:t>
      </w:r>
      <w:r w:rsidR="0014509A">
        <w:t xml:space="preserve"> Description</w:t>
      </w:r>
      <w:bookmarkEnd w:id="29"/>
    </w:p>
    <w:p w14:paraId="24B45C14" w14:textId="0582AC58" w:rsidR="00C744A6" w:rsidRDefault="10075F25" w:rsidP="00791BED">
      <w:pPr>
        <w:pStyle w:val="Heading2"/>
      </w:pPr>
      <w:bookmarkStart w:id="30" w:name="_Toc80082804"/>
      <w:r>
        <w:t>6.1</w:t>
      </w:r>
      <w:r w:rsidR="5A59101C">
        <w:tab/>
      </w:r>
      <w:r>
        <w:t>Prior Work</w:t>
      </w:r>
      <w:bookmarkEnd w:id="30"/>
    </w:p>
    <w:p w14:paraId="2A59ECDE" w14:textId="6CD90B45" w:rsidR="5A59101C" w:rsidRDefault="3CEE81BC" w:rsidP="00791BED">
      <w:pPr>
        <w:pStyle w:val="BodyText"/>
      </w:pPr>
      <w:r>
        <w:t xml:space="preserve">Prior work on the lunar ejecta environment can be divided into two groups. The first consists of engineering environments for evaluating the </w:t>
      </w:r>
      <w:r w:rsidRPr="00791BED">
        <w:t>spacecraft</w:t>
      </w:r>
      <w:r>
        <w:t xml:space="preserve"> impact risk. The second is the vastly larger literature considering the ejecta environment as an important geologic process modifying the lunar surface and as a mechanism for lofting dust from the surfaces of airless bodies into solar orbit. The Lunar Source Book</w:t>
      </w:r>
      <w:bookmarkStart w:id="31" w:name="_Ref79065442"/>
      <w:r w:rsidR="00E37155">
        <w:t xml:space="preserve"> [ref. </w:t>
      </w:r>
      <w:r w:rsidR="007A750D" w:rsidRPr="00E37155">
        <w:rPr>
          <w:rStyle w:val="EndnoteReference"/>
          <w:vertAlign w:val="baseline"/>
        </w:rPr>
        <w:endnoteReference w:id="3"/>
      </w:r>
      <w:bookmarkEnd w:id="31"/>
      <w:r w:rsidR="00E37155">
        <w:t>]</w:t>
      </w:r>
      <w:r>
        <w:t xml:space="preserve"> is an entrance to the literature on impact as a geologic process and Szalay et al, 2018</w:t>
      </w:r>
      <w:bookmarkStart w:id="32" w:name="_Ref78974122"/>
      <w:r w:rsidR="00E37155">
        <w:t xml:space="preserve"> [ref. </w:t>
      </w:r>
      <w:r w:rsidR="007A750D" w:rsidRPr="00E37155">
        <w:rPr>
          <w:rStyle w:val="EndnoteReference"/>
          <w:vertAlign w:val="baseline"/>
        </w:rPr>
        <w:endnoteReference w:id="4"/>
      </w:r>
      <w:bookmarkEnd w:id="32"/>
      <w:r w:rsidR="00E37155">
        <w:t>]</w:t>
      </w:r>
      <w:r>
        <w:t xml:space="preserve"> to the literature on lofting dust. </w:t>
      </w:r>
    </w:p>
    <w:p w14:paraId="71AB24D7" w14:textId="05C95E6A" w:rsidR="5A59101C" w:rsidRDefault="3CEE81BC" w:rsidP="00791BED">
      <w:pPr>
        <w:pStyle w:val="BodyText"/>
      </w:pPr>
      <w:r>
        <w:t xml:space="preserve">Lunar ejecta engineering models begin with a BELLCOMM study performed for the Apollo program office at NASA Headquarters during 1963. Orrok </w:t>
      </w:r>
      <w:r w:rsidR="00E37155">
        <w:t xml:space="preserve">[ref. </w:t>
      </w:r>
      <w:r w:rsidR="007A750D" w:rsidRPr="00E37155">
        <w:rPr>
          <w:rStyle w:val="EndnoteReference"/>
          <w:vertAlign w:val="baseline"/>
        </w:rPr>
        <w:endnoteReference w:id="5"/>
      </w:r>
      <w:r w:rsidR="00E37155">
        <w:t>]</w:t>
      </w:r>
      <w:r>
        <w:t xml:space="preserve"> concluded in the BELLCOMM study that crater ejecta could no more than double the threat of puncture by meteoroids. He argued that the meteoroid could transfer no more than 100% of its kinetic energy to the lunar ejecta. Because the spacecraft skin thickness that will stop an ejecta particle is proportional to the kinetic energy of the ejecta particle, Orrok thought that the penetration rate at the surface of the Moon would at most be double the penetration rate in lunar orbit. This result was widely circulated at the time as evidenced by the following quote from a NASA history of Apollo.</w:t>
      </w:r>
    </w:p>
    <w:p w14:paraId="055C4412" w14:textId="4CB5553A" w:rsidR="5A59101C" w:rsidRPr="00791BED" w:rsidRDefault="00A8783E" w:rsidP="00791BED">
      <w:pPr>
        <w:pStyle w:val="BodyText"/>
        <w:ind w:left="720" w:right="720"/>
        <w:rPr>
          <w:i/>
          <w:iCs/>
        </w:rPr>
      </w:pPr>
      <w:r>
        <w:rPr>
          <w:i/>
          <w:iCs/>
        </w:rPr>
        <w:t>“</w:t>
      </w:r>
      <w:r w:rsidR="7F86739C" w:rsidRPr="00791BED">
        <w:rPr>
          <w:i/>
          <w:iCs/>
        </w:rPr>
        <w:t xml:space="preserve">NASA issued a technical note reporting that scientists at Ames Research Center (ARC) Hypervelocity Ballistic Range, Moffett Field, Calif., were conducting </w:t>
      </w:r>
      <w:r w:rsidR="7F86739C" w:rsidRPr="00791BED">
        <w:rPr>
          <w:i/>
          <w:iCs/>
        </w:rPr>
        <w:lastRenderedPageBreak/>
        <w:t>experiments simulating the impact of micrometeoroids on the lunar surface. The experimenters examined the threat of surface debris, called secondary ejecta, that would be thrown from resultant craters. Data indicated that secondary particles capable of penetrating an astronaut</w:t>
      </w:r>
      <w:r w:rsidR="00CA450D">
        <w:rPr>
          <w:i/>
          <w:iCs/>
        </w:rPr>
        <w:t>’</w:t>
      </w:r>
      <w:r w:rsidR="7F86739C" w:rsidRPr="00791BED">
        <w:rPr>
          <w:i/>
          <w:iCs/>
        </w:rPr>
        <w:t>s space suit nearly equaled the number of primary micrometeoroids. Thus</w:t>
      </w:r>
      <w:r w:rsidR="007A750D">
        <w:rPr>
          <w:i/>
          <w:iCs/>
        </w:rPr>
        <w:t>,</w:t>
      </w:r>
      <w:r w:rsidR="7F86739C" w:rsidRPr="00791BED">
        <w:rPr>
          <w:i/>
          <w:iCs/>
        </w:rPr>
        <w:t xml:space="preserve"> the danger of micrometeoroid impact to astronauts on the moon may be almost double what was previously thought.</w:t>
      </w:r>
      <w:r>
        <w:rPr>
          <w:i/>
          <w:iCs/>
        </w:rPr>
        <w:t>”</w:t>
      </w:r>
      <w:r w:rsidR="7F86739C" w:rsidRPr="00791BED">
        <w:rPr>
          <w:i/>
          <w:iCs/>
        </w:rPr>
        <w:t xml:space="preserve"> (Morse and Bays</w:t>
      </w:r>
      <w:r w:rsidR="00E37155">
        <w:rPr>
          <w:i/>
          <w:iCs/>
        </w:rPr>
        <w:t xml:space="preserve"> [ref.</w:t>
      </w:r>
      <w:r w:rsidR="7F86739C" w:rsidRPr="00791BED">
        <w:rPr>
          <w:i/>
          <w:iCs/>
        </w:rPr>
        <w:t>;</w:t>
      </w:r>
      <w:r w:rsidR="007A750D" w:rsidRPr="00E37155">
        <w:rPr>
          <w:rStyle w:val="EndnoteReference"/>
          <w:i/>
          <w:iCs/>
          <w:vertAlign w:val="baseline"/>
        </w:rPr>
        <w:endnoteReference w:id="6"/>
      </w:r>
      <w:r w:rsidR="00E37155">
        <w:rPr>
          <w:i/>
          <w:iCs/>
        </w:rPr>
        <w:t>];</w:t>
      </w:r>
      <w:r w:rsidR="7F86739C" w:rsidRPr="00791BED">
        <w:rPr>
          <w:i/>
          <w:iCs/>
        </w:rPr>
        <w:t xml:space="preserve"> see also Miller</w:t>
      </w:r>
      <w:r w:rsidR="00E37155">
        <w:rPr>
          <w:i/>
          <w:iCs/>
        </w:rPr>
        <w:t xml:space="preserve"> [ref. </w:t>
      </w:r>
      <w:r w:rsidR="007A750D" w:rsidRPr="00E37155">
        <w:rPr>
          <w:rStyle w:val="EndnoteReference"/>
          <w:i/>
          <w:iCs/>
          <w:vertAlign w:val="baseline"/>
        </w:rPr>
        <w:endnoteReference w:id="7"/>
      </w:r>
      <w:r w:rsidR="00E37155">
        <w:rPr>
          <w:i/>
          <w:iCs/>
        </w:rPr>
        <w:t>]</w:t>
      </w:r>
      <w:r w:rsidR="7F86739C" w:rsidRPr="00791BED">
        <w:rPr>
          <w:i/>
          <w:iCs/>
        </w:rPr>
        <w:t>)</w:t>
      </w:r>
    </w:p>
    <w:p w14:paraId="193D2B3A" w14:textId="138A6F21" w:rsidR="5A59101C" w:rsidRDefault="10075F25" w:rsidP="00791BED">
      <w:pPr>
        <w:pStyle w:val="BodyText"/>
      </w:pPr>
      <w:r>
        <w:t>NASA engineers quickly recognized that an estimate of a factor-of-two larger risk was quite pessimistic because the average speed of ejecta particles is much less than the average meteoroid speed. The Manned Spacecraft Center EC-1 meteoroid environment spec</w:t>
      </w:r>
      <w:r w:rsidR="00E37155">
        <w:t xml:space="preserve"> [ref. </w:t>
      </w:r>
      <w:r w:rsidR="007A750D" w:rsidRPr="00E37155">
        <w:rPr>
          <w:rStyle w:val="EndnoteReference"/>
          <w:vertAlign w:val="baseline"/>
        </w:rPr>
        <w:endnoteReference w:id="8"/>
      </w:r>
      <w:r w:rsidR="00E37155">
        <w:t>]</w:t>
      </w:r>
      <w:r>
        <w:t xml:space="preserve"> included a lunar ejecta environment that reduced the risk from ejecta to a factor two orders of magnitude smaller than the risk from sporadic meteoroids. The results from Gault</w:t>
      </w:r>
      <w:r w:rsidR="00CA450D">
        <w:t>’</w:t>
      </w:r>
      <w:r>
        <w:t>s impact tests at ARC</w:t>
      </w:r>
      <w:r w:rsidR="00E37155">
        <w:t xml:space="preserve"> [ref.</w:t>
      </w:r>
      <w:bookmarkStart w:id="33" w:name="_Ref79080254"/>
      <w:r w:rsidR="00E37155">
        <w:t xml:space="preserve"> </w:t>
      </w:r>
      <w:r w:rsidR="007A750D" w:rsidRPr="00E37155">
        <w:rPr>
          <w:rStyle w:val="EndnoteReference"/>
          <w:vertAlign w:val="baseline"/>
        </w:rPr>
        <w:endnoteReference w:id="9"/>
      </w:r>
      <w:bookmarkEnd w:id="33"/>
      <w:r w:rsidR="00E37155">
        <w:t>],</w:t>
      </w:r>
      <w:r>
        <w:t xml:space="preserve"> mentioned above</w:t>
      </w:r>
      <w:r w:rsidR="007A750D">
        <w:t>,</w:t>
      </w:r>
      <w:r>
        <w:t xml:space="preserve"> indicated that the ejecta flux was three to four orders of magnitude larger than the meteoroid flux. The writers of EC-1 chose the ejecta flux to be an intermediate value of 6,800 times larger than the incident meteoroid flux. The ratio of ejecta flux to incident flux coupled with the Whipple</w:t>
      </w:r>
      <w:r w:rsidR="00E37155">
        <w:t xml:space="preserve"> [ref. </w:t>
      </w:r>
      <w:r w:rsidR="00BA505C" w:rsidRPr="00E37155">
        <w:rPr>
          <w:rStyle w:val="EndnoteReference"/>
          <w:vertAlign w:val="baseline"/>
        </w:rPr>
        <w:endnoteReference w:id="10"/>
      </w:r>
      <w:r w:rsidR="00E37155">
        <w:t>]</w:t>
      </w:r>
      <w:r>
        <w:t xml:space="preserve"> sporadic meteoroid flux relation (where F </w:t>
      </w:r>
      <w:r w:rsidRPr="10075F25">
        <w:rPr>
          <w:rFonts w:ascii="Symbol" w:eastAsia="Symbol" w:hAnsi="Symbol" w:cs="Symbol"/>
        </w:rPr>
        <w:t>µ</w:t>
      </w:r>
      <w:r>
        <w:t xml:space="preserve"> m</w:t>
      </w:r>
      <w:r w:rsidRPr="00B50E0F">
        <w:rPr>
          <w:vertAlign w:val="superscript"/>
        </w:rPr>
        <w:t>-1.34</w:t>
      </w:r>
      <w:r>
        <w:t>), an average sporadic meteoroid speed of 30 km/s and an average lunar ejecta particle speed of 200 m/s gave exactly a factor of 100 between the incident penetrating meteoroid flux and the penetrating lunar ejecta flux.</w:t>
      </w:r>
    </w:p>
    <w:p w14:paraId="0F69B8DF" w14:textId="122BF424" w:rsidR="5A59101C" w:rsidRDefault="10075F25" w:rsidP="00791BED">
      <w:pPr>
        <w:pStyle w:val="BodyText"/>
      </w:pPr>
      <w:r>
        <w:t xml:space="preserve">Zook </w:t>
      </w:r>
      <w:bookmarkStart w:id="34" w:name="_Ref78975714"/>
      <w:r w:rsidR="00E37155">
        <w:t xml:space="preserve">[ref. </w:t>
      </w:r>
      <w:r w:rsidR="00BA505C" w:rsidRPr="00E37155">
        <w:rPr>
          <w:rStyle w:val="EndnoteReference"/>
          <w:vertAlign w:val="baseline"/>
        </w:rPr>
        <w:endnoteReference w:id="11"/>
      </w:r>
      <w:bookmarkEnd w:id="34"/>
      <w:r w:rsidR="00E37155">
        <w:t>]</w:t>
      </w:r>
      <w:r>
        <w:t xml:space="preserve"> extended the EC-1 ejecta environment analysis by considering a distribution of ejecta speeds, binned into three ranges of speed: 0 to 100 m/s, 100 to 250 m/s and 250 m/s to 1 km/s. Figure 6.1-1 is a plot of the flux curves for each of the </w:t>
      </w:r>
      <w:r w:rsidR="00BA505C">
        <w:t xml:space="preserve">three </w:t>
      </w:r>
      <w:r>
        <w:t>speed bins. Like the EC-1 environment spec, Zook based his analysis on Gault</w:t>
      </w:r>
      <w:r w:rsidR="00CA450D">
        <w:t>’</w:t>
      </w:r>
      <w:r>
        <w:t xml:space="preserve">s </w:t>
      </w:r>
      <w:r w:rsidRPr="00791BED">
        <w:t>basalt</w:t>
      </w:r>
      <w:r>
        <w:t xml:space="preserve"> cratering results. Zook</w:t>
      </w:r>
      <w:r w:rsidR="00CA450D">
        <w:t>’</w:t>
      </w:r>
      <w:r>
        <w:t>s lunar ejecta environment gives a comparable ratio between the ejecta flux and the incident flux (~100</w:t>
      </w:r>
      <w:r w:rsidR="00BA505C">
        <w:t xml:space="preserve">); </w:t>
      </w:r>
      <w:r>
        <w:t>however, Zook based the incident meteoroid flux on the smaller DS-21 REV A (January 1967) environment specification. This environment specification revised the sporadic meteoroid flux down by a factor of 12.</w:t>
      </w:r>
    </w:p>
    <w:p w14:paraId="109FDA51" w14:textId="73D2E978" w:rsidR="5A59101C" w:rsidRDefault="5A59101C" w:rsidP="00791BED">
      <w:pPr>
        <w:pStyle w:val="FigureCentered"/>
      </w:pPr>
      <w:r>
        <w:rPr>
          <w:noProof/>
        </w:rPr>
        <w:drawing>
          <wp:inline distT="0" distB="0" distL="0" distR="0" wp14:anchorId="5844C39C" wp14:editId="010CB53B">
            <wp:extent cx="2994513" cy="2929651"/>
            <wp:effectExtent l="0" t="0" r="0" b="4445"/>
            <wp:docPr id="437745761" name="Picture 4377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745761"/>
                    <pic:cNvPicPr/>
                  </pic:nvPicPr>
                  <pic:blipFill rotWithShape="1">
                    <a:blip r:embed="rId8" cstate="print">
                      <a:extLst>
                        <a:ext uri="{28A0092B-C50C-407E-A947-70E740481C1C}">
                          <a14:useLocalDpi xmlns:a14="http://schemas.microsoft.com/office/drawing/2010/main" val="0"/>
                        </a:ext>
                      </a:extLst>
                    </a:blip>
                    <a:srcRect l="2623" t="596" r="1700"/>
                    <a:stretch/>
                  </pic:blipFill>
                  <pic:spPr bwMode="auto">
                    <a:xfrm>
                      <a:off x="0" y="0"/>
                      <a:ext cx="3011240" cy="2946015"/>
                    </a:xfrm>
                    <a:prstGeom prst="rect">
                      <a:avLst/>
                    </a:prstGeom>
                    <a:ln>
                      <a:noFill/>
                    </a:ln>
                    <a:extLst>
                      <a:ext uri="{53640926-AAD7-44D8-BBD7-CCE9431645EC}">
                        <a14:shadowObscured xmlns:a14="http://schemas.microsoft.com/office/drawing/2010/main"/>
                      </a:ext>
                    </a:extLst>
                  </pic:spPr>
                </pic:pic>
              </a:graphicData>
            </a:graphic>
          </wp:inline>
        </w:drawing>
      </w:r>
    </w:p>
    <w:p w14:paraId="04AE1F0C" w14:textId="05463625" w:rsidR="5A59101C" w:rsidRPr="00334926" w:rsidRDefault="69A5637A" w:rsidP="00791BED">
      <w:pPr>
        <w:pStyle w:val="Figure"/>
      </w:pPr>
      <w:bookmarkStart w:id="35" w:name="_Toc80082870"/>
      <w:r w:rsidRPr="00334926">
        <w:t>Figure 6.1-1.</w:t>
      </w:r>
      <w:r w:rsidR="00743DCB">
        <w:t xml:space="preserve"> </w:t>
      </w:r>
      <w:r w:rsidRPr="00334926">
        <w:t>Zook</w:t>
      </w:r>
      <w:r w:rsidR="00CA450D">
        <w:t>’</w:t>
      </w:r>
      <w:r w:rsidRPr="00334926">
        <w:t xml:space="preserve">s </w:t>
      </w:r>
      <w:r w:rsidR="00886343" w:rsidRPr="00334926">
        <w:t>Cumulative Ejecta Flux Environment</w:t>
      </w:r>
      <w:bookmarkEnd w:id="35"/>
    </w:p>
    <w:p w14:paraId="7F7D4314" w14:textId="1EA4E619" w:rsidR="5A59101C" w:rsidRDefault="69A5637A" w:rsidP="00791BED">
      <w:pPr>
        <w:pStyle w:val="BodyText"/>
      </w:pPr>
      <w:r>
        <w:lastRenderedPageBreak/>
        <w:t>The NASA SP-8013</w:t>
      </w:r>
      <w:bookmarkStart w:id="36" w:name="_Ref79078781"/>
      <w:r w:rsidR="00E37155">
        <w:t xml:space="preserve"> [ref.</w:t>
      </w:r>
      <w:bookmarkEnd w:id="36"/>
      <w:r w:rsidR="00285C53">
        <w:t xml:space="preserve"> </w:t>
      </w:r>
      <w:r w:rsidR="00285C53">
        <w:fldChar w:fldCharType="begin"/>
      </w:r>
      <w:r w:rsidR="00285C53">
        <w:instrText xml:space="preserve"> NOTEREF _Ref80040435 \h </w:instrText>
      </w:r>
      <w:r w:rsidR="00285C53">
        <w:fldChar w:fldCharType="separate"/>
      </w:r>
      <w:r w:rsidR="00285C53">
        <w:t>2</w:t>
      </w:r>
      <w:r w:rsidR="00285C53">
        <w:fldChar w:fldCharType="end"/>
      </w:r>
      <w:r w:rsidR="00E37155">
        <w:t>]</w:t>
      </w:r>
      <w:r>
        <w:t xml:space="preserve"> </w:t>
      </w:r>
      <w:r w:rsidR="00BA505C">
        <w:t xml:space="preserve">meteoroid environment </w:t>
      </w:r>
      <w:r>
        <w:t>released in 1969 also broke the ejecta flux up into three speed bins, similar to Zook, but took the same approach as EC-1 and used a fixed ratio of penetrating sporadic flux to penetrating ejecta flux. NASA SP-8013 contains a model of the flux of ejecta particles for particles with speeds from 0 to 100 m/s, 100 to 250 m/s and 250 m/s to 1 km/s. NASA SP-8013 specifies a 100-m/s average ejecta speed. Figure 6.1-</w:t>
      </w:r>
      <w:r w:rsidR="00BA505C">
        <w:t xml:space="preserve">2 </w:t>
      </w:r>
      <w:r>
        <w:t>is a plot of the NASA SP-8013 ejecta fluxes. NASA SP-8013 does not specify the upper size limit of ejecta particles; however, it does plot the flux for masses up to 100 g.</w:t>
      </w:r>
    </w:p>
    <w:p w14:paraId="1053810D" w14:textId="06BB94D9" w:rsidR="5A59101C" w:rsidRDefault="5A59101C" w:rsidP="00791BED">
      <w:pPr>
        <w:pStyle w:val="FigureCentered"/>
      </w:pPr>
      <w:r>
        <w:rPr>
          <w:noProof/>
        </w:rPr>
        <w:drawing>
          <wp:inline distT="0" distB="0" distL="0" distR="0" wp14:anchorId="5F2582CA" wp14:editId="12A94289">
            <wp:extent cx="3290080" cy="2954215"/>
            <wp:effectExtent l="0" t="0" r="5715" b="0"/>
            <wp:docPr id="741497301" name="Picture 74149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497301"/>
                    <pic:cNvPicPr/>
                  </pic:nvPicPr>
                  <pic:blipFill rotWithShape="1">
                    <a:blip r:embed="rId9" cstate="print">
                      <a:extLst>
                        <a:ext uri="{28A0092B-C50C-407E-A947-70E740481C1C}">
                          <a14:useLocalDpi xmlns:a14="http://schemas.microsoft.com/office/drawing/2010/main" val="0"/>
                        </a:ext>
                      </a:extLst>
                    </a:blip>
                    <a:srcRect l="2565" t="1905" r="3329" b="1523"/>
                    <a:stretch/>
                  </pic:blipFill>
                  <pic:spPr bwMode="auto">
                    <a:xfrm>
                      <a:off x="0" y="0"/>
                      <a:ext cx="3331142" cy="2991085"/>
                    </a:xfrm>
                    <a:prstGeom prst="rect">
                      <a:avLst/>
                    </a:prstGeom>
                    <a:ln>
                      <a:noFill/>
                    </a:ln>
                    <a:extLst>
                      <a:ext uri="{53640926-AAD7-44D8-BBD7-CCE9431645EC}">
                        <a14:shadowObscured xmlns:a14="http://schemas.microsoft.com/office/drawing/2010/main"/>
                      </a:ext>
                    </a:extLst>
                  </pic:spPr>
                </pic:pic>
              </a:graphicData>
            </a:graphic>
          </wp:inline>
        </w:drawing>
      </w:r>
    </w:p>
    <w:p w14:paraId="53591AEE" w14:textId="18F5E744" w:rsidR="5A59101C" w:rsidRPr="00334926" w:rsidRDefault="3CEE81BC" w:rsidP="00791BED">
      <w:pPr>
        <w:pStyle w:val="Figure"/>
      </w:pPr>
      <w:bookmarkStart w:id="37" w:name="_Toc80082871"/>
      <w:r w:rsidRPr="00334926">
        <w:t>Figure 6.1-2</w:t>
      </w:r>
      <w:r w:rsidR="00886343">
        <w:t>.</w:t>
      </w:r>
      <w:r w:rsidR="00743DCB">
        <w:t xml:space="preserve"> </w:t>
      </w:r>
      <w:r w:rsidRPr="00334926">
        <w:t xml:space="preserve">NASA SP-8013 </w:t>
      </w:r>
      <w:r w:rsidR="00886343" w:rsidRPr="00334926">
        <w:t>Cumulative Ejecta Flux Environment</w:t>
      </w:r>
      <w:bookmarkEnd w:id="37"/>
    </w:p>
    <w:p w14:paraId="689AF32E" w14:textId="1EBC7E1C" w:rsidR="68BB9238" w:rsidRDefault="3CEE81BC" w:rsidP="00791BED">
      <w:pPr>
        <w:pStyle w:val="BodyText"/>
      </w:pPr>
      <w:r>
        <w:t>The NASA SP-8013 is the last released lunar ejecta environment for design. It is currently the environment specified in the DSNE.</w:t>
      </w:r>
    </w:p>
    <w:p w14:paraId="29FD17DC" w14:textId="4FB9C168" w:rsidR="68BB9238" w:rsidRPr="00791BED" w:rsidRDefault="3CEE81BC" w:rsidP="00791BED">
      <w:pPr>
        <w:pStyle w:val="BodyText"/>
      </w:pPr>
      <w:r>
        <w:t xml:space="preserve">The four engineering environment models described here have trended towards smaller and smaller impact risk as the modelers eliminated conservatism. MeMoSeE continues this trend; however, the lunar ejecta impact risk is not ignorable for all spacecraft components as </w:t>
      </w:r>
      <w:commentRangeStart w:id="38"/>
      <w:r w:rsidR="00BA505C">
        <w:t xml:space="preserve">Section </w:t>
      </w:r>
      <w:r>
        <w:t xml:space="preserve">10.5.2 </w:t>
      </w:r>
      <w:commentRangeEnd w:id="38"/>
      <w:r w:rsidR="00BA505C">
        <w:rPr>
          <w:rStyle w:val="CommentReference"/>
        </w:rPr>
        <w:commentReference w:id="38"/>
      </w:r>
      <w:r>
        <w:t>describes.</w:t>
      </w:r>
    </w:p>
    <w:p w14:paraId="4F1CFC1C" w14:textId="3AF093CD" w:rsidR="00C2073A" w:rsidRPr="00791BED" w:rsidRDefault="69A5637A" w:rsidP="00791BED">
      <w:pPr>
        <w:pStyle w:val="Heading2"/>
      </w:pPr>
      <w:bookmarkStart w:id="39" w:name="_Toc80082805"/>
      <w:r>
        <w:t>6.</w:t>
      </w:r>
      <w:r w:rsidR="00752CB9">
        <w:t>2</w:t>
      </w:r>
      <w:r w:rsidR="7F86739C">
        <w:tab/>
      </w:r>
      <w:r>
        <w:t xml:space="preserve">Summary of </w:t>
      </w:r>
      <w:r w:rsidR="00B50E0F">
        <w:t xml:space="preserve">MeMoSeE </w:t>
      </w:r>
      <w:r w:rsidR="00886343">
        <w:t>M</w:t>
      </w:r>
      <w:r>
        <w:t>odel</w:t>
      </w:r>
      <w:bookmarkEnd w:id="39"/>
    </w:p>
    <w:p w14:paraId="26009BE9" w14:textId="7250DD88" w:rsidR="00C2073A" w:rsidRPr="00C2073A" w:rsidRDefault="7F86739C" w:rsidP="00791BED">
      <w:pPr>
        <w:pStyle w:val="BodyText"/>
      </w:pPr>
      <w:r w:rsidRPr="7F86739C">
        <w:rPr>
          <w:rStyle w:val="spellingerror"/>
        </w:rPr>
        <w:t>MeMoSeE</w:t>
      </w:r>
      <w:r w:rsidR="00A8783E">
        <w:t xml:space="preserve"> </w:t>
      </w:r>
      <w:r>
        <w:t>combines models of impacting particles (both meteoroids and asteroids or comets) with cratering relations and regolith properties to generate a description of lunar ejecta particles.</w:t>
      </w:r>
      <w:r w:rsidR="00A8783E">
        <w:t xml:space="preserve"> </w:t>
      </w:r>
    </w:p>
    <w:p w14:paraId="0069F60A" w14:textId="2D0A566E" w:rsidR="00C2073A" w:rsidRPr="00791BED" w:rsidRDefault="69A5637A" w:rsidP="00791BED">
      <w:pPr>
        <w:pStyle w:val="Heading3"/>
      </w:pPr>
      <w:bookmarkStart w:id="40" w:name="_Toc80082806"/>
      <w:r>
        <w:t>6.</w:t>
      </w:r>
      <w:r w:rsidR="00752CB9">
        <w:t>2</w:t>
      </w:r>
      <w:r>
        <w:t>.1</w:t>
      </w:r>
      <w:r w:rsidR="00C744A6">
        <w:tab/>
      </w:r>
      <w:r>
        <w:t xml:space="preserve">Input </w:t>
      </w:r>
      <w:r w:rsidR="005428D1">
        <w:t>M</w:t>
      </w:r>
      <w:r>
        <w:t>odels</w:t>
      </w:r>
      <w:bookmarkEnd w:id="40"/>
    </w:p>
    <w:p w14:paraId="20B0319E" w14:textId="58786ED9" w:rsidR="00C2073A" w:rsidRPr="00C2073A" w:rsidRDefault="6FA6D195" w:rsidP="00C2073A">
      <w:pPr>
        <w:pStyle w:val="BodyText"/>
      </w:pPr>
      <w:r w:rsidRPr="6FA6D195">
        <w:rPr>
          <w:rStyle w:val="spellingerror"/>
        </w:rPr>
        <w:t>MeMoSeE</w:t>
      </w:r>
      <w:r w:rsidR="006C5888">
        <w:t xml:space="preserve"> </w:t>
      </w:r>
      <w:r>
        <w:t>relies on two separate models of incoming particles to compute the impact rate. These models are the Meteoroid Engineering Model (MEM</w:t>
      </w:r>
      <w:r w:rsidR="00BA505C">
        <w:t>)</w:t>
      </w:r>
      <w:r>
        <w:t>, version 3</w:t>
      </w:r>
      <w:bookmarkStart w:id="41" w:name="_Ref78968764"/>
      <w:r w:rsidR="00E37155">
        <w:t xml:space="preserve"> [refs. </w:t>
      </w:r>
      <w:r w:rsidR="00BA505C" w:rsidRPr="00E37155">
        <w:rPr>
          <w:rStyle w:val="EndnoteReference"/>
          <w:vertAlign w:val="baseline"/>
        </w:rPr>
        <w:endnoteReference w:id="12"/>
      </w:r>
      <w:bookmarkStart w:id="42" w:name="_Ref78963297"/>
      <w:bookmarkEnd w:id="41"/>
      <w:r w:rsidR="00E37155" w:rsidRPr="00E37155">
        <w:t>,</w:t>
      </w:r>
      <w:r w:rsidR="00BA505C" w:rsidRPr="00E37155">
        <w:rPr>
          <w:rStyle w:val="EndnoteReference"/>
          <w:vertAlign w:val="baseline"/>
        </w:rPr>
        <w:endnoteReference w:id="13"/>
      </w:r>
      <w:bookmarkEnd w:id="42"/>
      <w:r w:rsidR="00E37155">
        <w:t>]</w:t>
      </w:r>
      <w:r>
        <w:t>;</w:t>
      </w:r>
      <w:r w:rsidR="00A8783E">
        <w:t xml:space="preserve"> </w:t>
      </w:r>
      <w:r>
        <w:t>and a</w:t>
      </w:r>
      <w:r w:rsidR="00A8783E">
        <w:t xml:space="preserve"> </w:t>
      </w:r>
      <w:r>
        <w:t>very simple</w:t>
      </w:r>
      <w:r w:rsidR="00A8783E">
        <w:t xml:space="preserve"> </w:t>
      </w:r>
      <w:r>
        <w:t>near-Earth</w:t>
      </w:r>
      <w:r w:rsidR="00A8783E">
        <w:t xml:space="preserve"> </w:t>
      </w:r>
      <w:r>
        <w:t>object</w:t>
      </w:r>
      <w:r w:rsidR="00A8783E">
        <w:t xml:space="preserve"> (NEOs) </w:t>
      </w:r>
      <w:r>
        <w:t>model</w:t>
      </w:r>
      <w:r w:rsidR="00E37155">
        <w:t xml:space="preserve"> [refs</w:t>
      </w:r>
      <w:r>
        <w:t>.</w:t>
      </w:r>
      <w:bookmarkStart w:id="43" w:name="_Ref78963393"/>
      <w:r w:rsidR="00E37155">
        <w:t xml:space="preserve"> </w:t>
      </w:r>
      <w:r w:rsidR="00BA505C" w:rsidRPr="00E37155">
        <w:rPr>
          <w:rStyle w:val="EndnoteReference"/>
          <w:vertAlign w:val="baseline"/>
        </w:rPr>
        <w:endnoteReference w:id="14"/>
      </w:r>
      <w:bookmarkStart w:id="45" w:name="_Ref78969473"/>
      <w:bookmarkEnd w:id="43"/>
      <w:r w:rsidR="00E37155">
        <w:t>,</w:t>
      </w:r>
      <w:r w:rsidR="00BA505C" w:rsidRPr="00E37155">
        <w:rPr>
          <w:rStyle w:val="EndnoteReference"/>
          <w:vertAlign w:val="baseline"/>
        </w:rPr>
        <w:endnoteReference w:id="15"/>
      </w:r>
      <w:bookmarkEnd w:id="45"/>
      <w:r w:rsidR="00E37155">
        <w:t>]</w:t>
      </w:r>
    </w:p>
    <w:p w14:paraId="24EBD635" w14:textId="4BCC3766" w:rsidR="00C2073A" w:rsidRPr="00C2073A" w:rsidRDefault="6FA6D195" w:rsidP="00C2073A">
      <w:pPr>
        <w:pStyle w:val="BodyText"/>
      </w:pPr>
      <w:r>
        <w:t>MEM</w:t>
      </w:r>
      <w:r w:rsidR="00A8783E">
        <w:t xml:space="preserve"> </w:t>
      </w:r>
      <w:r>
        <w:t>is a mature model that has been in use since 2004 to compute the flux of hazardous meteoroids for spacecraft risk assessments.</w:t>
      </w:r>
      <w:r w:rsidR="00A8783E">
        <w:t xml:space="preserve"> </w:t>
      </w:r>
      <w:r>
        <w:t>It contains a physics-based, dynamical model of the meteoroid complex</w:t>
      </w:r>
      <w:r w:rsidR="00E37155">
        <w:t xml:space="preserve"> [refs. </w:t>
      </w:r>
      <w:r w:rsidR="003A1FBA" w:rsidRPr="00E37155">
        <w:rPr>
          <w:rStyle w:val="EndnoteReference"/>
          <w:vertAlign w:val="baseline"/>
        </w:rPr>
        <w:endnoteReference w:id="16"/>
      </w:r>
      <w:r w:rsidR="00E37155" w:rsidRPr="00E37155">
        <w:t>,</w:t>
      </w:r>
      <w:r w:rsidR="003A1FBA" w:rsidRPr="00E37155">
        <w:rPr>
          <w:rStyle w:val="EndnoteReference"/>
          <w:vertAlign w:val="baseline"/>
        </w:rPr>
        <w:endnoteReference w:id="17"/>
      </w:r>
      <w:r w:rsidR="00E37155">
        <w:t>]</w:t>
      </w:r>
      <w:r w:rsidR="00A8783E">
        <w:t xml:space="preserve"> </w:t>
      </w:r>
      <w:r>
        <w:t>that has been recently updated to include meteoroid density information derived from ablation modeling</w:t>
      </w:r>
      <w:r w:rsidR="00E37155">
        <w:rPr>
          <w:rStyle w:val="spellingerror"/>
        </w:rPr>
        <w:t xml:space="preserve"> [refs</w:t>
      </w:r>
      <w:r>
        <w:t>.</w:t>
      </w:r>
      <w:r w:rsidR="00E37155">
        <w:t xml:space="preserve"> </w:t>
      </w:r>
      <w:r w:rsidR="003A1FBA" w:rsidRPr="00E37155">
        <w:rPr>
          <w:rStyle w:val="EndnoteReference"/>
          <w:vertAlign w:val="baseline"/>
        </w:rPr>
        <w:endnoteReference w:id="18"/>
      </w:r>
      <w:bookmarkStart w:id="46" w:name="_Ref78974719"/>
      <w:r w:rsidR="00E37155" w:rsidRPr="00E37155">
        <w:t>,</w:t>
      </w:r>
      <w:r w:rsidR="003A1FBA" w:rsidRPr="00E37155">
        <w:rPr>
          <w:rStyle w:val="EndnoteReference"/>
          <w:vertAlign w:val="baseline"/>
        </w:rPr>
        <w:endnoteReference w:id="19"/>
      </w:r>
      <w:bookmarkEnd w:id="46"/>
      <w:r w:rsidR="00E37155">
        <w:t xml:space="preserve">] </w:t>
      </w:r>
      <w:r>
        <w:t xml:space="preserve">MEM 3 has been validated against spacecraft impact rates measured by the Pegasus and Long Duration Exposure Facility satellites </w:t>
      </w:r>
      <w:r w:rsidR="00E37155">
        <w:lastRenderedPageBreak/>
        <w:t xml:space="preserve">[ref. </w:t>
      </w:r>
      <w:r w:rsidR="003A1FBA" w:rsidRPr="00E37155">
        <w:fldChar w:fldCharType="begin"/>
      </w:r>
      <w:r w:rsidR="003A1FBA" w:rsidRPr="00E37155">
        <w:instrText xml:space="preserve"> NOTEREF _Ref78963297 \h  \* MERGEFORMAT </w:instrText>
      </w:r>
      <w:r w:rsidR="003A1FBA" w:rsidRPr="00E37155">
        <w:fldChar w:fldCharType="separate"/>
      </w:r>
      <w:r w:rsidR="00285C53">
        <w:t>13</w:t>
      </w:r>
      <w:r w:rsidR="003A1FBA" w:rsidRPr="00E37155">
        <w:fldChar w:fldCharType="end"/>
      </w:r>
      <w:r w:rsidR="00E37155">
        <w:t>].</w:t>
      </w:r>
      <w:r>
        <w:t xml:space="preserve"> It reports the flux of meteoroids and its breakdown by mass, speed, angle, and density, providing the quantities needed by</w:t>
      </w:r>
      <w:r w:rsidR="00A8783E">
        <w:t xml:space="preserve"> </w:t>
      </w:r>
      <w:r w:rsidRPr="6FA6D195">
        <w:rPr>
          <w:rStyle w:val="spellingerror"/>
        </w:rPr>
        <w:t>MeMoSeE</w:t>
      </w:r>
      <w:r w:rsidR="00A8783E">
        <w:t xml:space="preserve"> </w:t>
      </w:r>
      <w:r>
        <w:t xml:space="preserve">to compute the ejected mass </w:t>
      </w:r>
      <w:commentRangeStart w:id="47"/>
      <w:r>
        <w:t>(see equation ??).</w:t>
      </w:r>
      <w:r w:rsidR="00A8783E">
        <w:t xml:space="preserve"> </w:t>
      </w:r>
      <w:commentRangeEnd w:id="47"/>
      <w:r w:rsidR="00A8783E">
        <w:rPr>
          <w:rStyle w:val="CommentReference"/>
        </w:rPr>
        <w:commentReference w:id="47"/>
      </w:r>
    </w:p>
    <w:p w14:paraId="750159B2" w14:textId="75BB6573" w:rsidR="7B4AB217" w:rsidRDefault="7F86739C" w:rsidP="7B4AB217">
      <w:pPr>
        <w:pStyle w:val="BodyText"/>
      </w:pPr>
      <w:r>
        <w:t xml:space="preserve">Unlike MEM, the </w:t>
      </w:r>
      <w:r w:rsidR="00A8783E">
        <w:t xml:space="preserve">NEO </w:t>
      </w:r>
      <w:r>
        <w:t>model used by MeMoSeE is quite simplistic. It is constructed by combining the estimated flux of large objects onto the Earth</w:t>
      </w:r>
      <w:r w:rsidR="00CA450D">
        <w:t>’</w:t>
      </w:r>
      <w:r>
        <w:t>s atmosphere</w:t>
      </w:r>
      <w:r w:rsidR="00E37155">
        <w:t xml:space="preserve"> [ref. </w:t>
      </w:r>
      <w:r w:rsidR="003A1FBA" w:rsidRPr="00E37155">
        <w:fldChar w:fldCharType="begin"/>
      </w:r>
      <w:r w:rsidR="003A1FBA" w:rsidRPr="00E37155">
        <w:instrText xml:space="preserve"> NOTEREF _Ref78963393 \h  \* MERGEFORMAT </w:instrText>
      </w:r>
      <w:r w:rsidR="003A1FBA" w:rsidRPr="00E37155">
        <w:fldChar w:fldCharType="separate"/>
      </w:r>
      <w:r w:rsidR="00285C53">
        <w:t>14</w:t>
      </w:r>
      <w:r w:rsidR="003A1FBA" w:rsidRPr="00E37155">
        <w:fldChar w:fldCharType="end"/>
      </w:r>
      <w:r w:rsidR="00E37155">
        <w:t>]</w:t>
      </w:r>
      <w:r>
        <w:t xml:space="preserve"> with the speed distribution of bolides reported on the </w:t>
      </w:r>
      <w:r w:rsidR="008B7F3C" w:rsidRPr="008B7F3C">
        <w:t xml:space="preserve">Center for Near Earth Object Studies </w:t>
      </w:r>
      <w:r w:rsidR="008B7F3C">
        <w:t>(</w:t>
      </w:r>
      <w:r>
        <w:t>CNEOS</w:t>
      </w:r>
      <w:r w:rsidR="008B7F3C">
        <w:t>)</w:t>
      </w:r>
      <w:r>
        <w:t xml:space="preserve"> website. The directionality of </w:t>
      </w:r>
      <w:r w:rsidR="00A8783E">
        <w:t>NEOs</w:t>
      </w:r>
      <w:r>
        <w:t xml:space="preserve"> is not modeled; instead, the impact angle distribution is assumed to be the same as that of the high-density meteoroid population in MEM.</w:t>
      </w:r>
    </w:p>
    <w:p w14:paraId="70C56F15" w14:textId="7FE6DC0B" w:rsidR="7F86739C" w:rsidRPr="00791BED" w:rsidRDefault="42BC66BA" w:rsidP="00791BED">
      <w:pPr>
        <w:pStyle w:val="Heading3"/>
      </w:pPr>
      <w:bookmarkStart w:id="48" w:name="_Toc80082807"/>
      <w:r w:rsidRPr="00B50E0F">
        <w:t>6.</w:t>
      </w:r>
      <w:r w:rsidR="00752CB9">
        <w:t>2</w:t>
      </w:r>
      <w:r w:rsidRPr="00B50E0F">
        <w:t>.</w:t>
      </w:r>
      <w:r w:rsidR="00AD567A">
        <w:t>2</w:t>
      </w:r>
      <w:r w:rsidR="6F5F8952">
        <w:tab/>
      </w:r>
      <w:r w:rsidRPr="00B50E0F">
        <w:t xml:space="preserve">Cratering </w:t>
      </w:r>
      <w:r w:rsidR="00886343">
        <w:t>R</w:t>
      </w:r>
      <w:r w:rsidRPr="00B50E0F">
        <w:t>elations</w:t>
      </w:r>
      <w:bookmarkEnd w:id="48"/>
    </w:p>
    <w:p w14:paraId="38BE37C0" w14:textId="5EE0AFE3" w:rsidR="35D83A31" w:rsidRDefault="3CEE81BC" w:rsidP="35D83A31">
      <w:pPr>
        <w:pStyle w:val="BodyText"/>
      </w:pPr>
      <w:r>
        <w:t xml:space="preserve">The model uses a relation given in Housen and Holsapple </w:t>
      </w:r>
      <w:bookmarkStart w:id="49" w:name="_Ref78963986"/>
      <w:r w:rsidR="00E37155">
        <w:t xml:space="preserve">[ref. </w:t>
      </w:r>
      <w:bookmarkStart w:id="50" w:name="_Ref80037089"/>
      <w:r w:rsidR="009C177D" w:rsidRPr="00E37155">
        <w:rPr>
          <w:rStyle w:val="EndnoteReference"/>
          <w:vertAlign w:val="baseline"/>
        </w:rPr>
        <w:endnoteReference w:id="20"/>
      </w:r>
      <w:bookmarkEnd w:id="49"/>
      <w:bookmarkEnd w:id="50"/>
      <w:r w:rsidR="00E37155">
        <w:t>]</w:t>
      </w:r>
      <w:r>
        <w:t xml:space="preserve"> to compute the mass ejected from an impact as a function of: secondary ejecta speed, target density, impactor mass, impactor density, impactor speed, and impact angle from the surface normal. This framework uses scaling laws to extend the range of experimentally determined ejecta properties given in 16 separate references and is utilized in here to compute lunar impact ejecta properties. </w:t>
      </w:r>
      <w:commentRangeStart w:id="51"/>
      <w:r>
        <w:t xml:space="preserve">Equation 2.18 </w:t>
      </w:r>
      <w:commentRangeEnd w:id="51"/>
      <w:r w:rsidR="009C177D">
        <w:rPr>
          <w:rStyle w:val="CommentReference"/>
        </w:rPr>
        <w:commentReference w:id="51"/>
      </w:r>
      <w:r>
        <w:t xml:space="preserve">summarizes the scaling laws used in the model. This model does not use the empirical relations in </w:t>
      </w:r>
      <w:bookmarkStart w:id="52" w:name="_Hlk78963906"/>
      <w:r>
        <w:t xml:space="preserve">Koschny and Grün </w:t>
      </w:r>
      <w:bookmarkStart w:id="53" w:name="_Ref78975243"/>
      <w:bookmarkEnd w:id="52"/>
      <w:r w:rsidR="00E37155">
        <w:t xml:space="preserve">[ref. </w:t>
      </w:r>
      <w:r w:rsidR="009C177D" w:rsidRPr="00E37155">
        <w:rPr>
          <w:rStyle w:val="EndnoteReference"/>
          <w:vertAlign w:val="baseline"/>
        </w:rPr>
        <w:endnoteReference w:id="21"/>
      </w:r>
      <w:bookmarkEnd w:id="53"/>
      <w:r w:rsidR="00E37155">
        <w:t>],</w:t>
      </w:r>
      <w:r>
        <w:t xml:space="preserve"> which were applicable to solid ice-silicate mixtures. </w:t>
      </w:r>
    </w:p>
    <w:p w14:paraId="7D81F35E" w14:textId="1721A53E" w:rsidR="35D83A31" w:rsidRPr="00AD567A" w:rsidRDefault="3CEE81BC" w:rsidP="00791BED">
      <w:pPr>
        <w:pStyle w:val="BodyText"/>
      </w:pPr>
      <w:r>
        <w:t>Once the total ejected mass as a function of speed is computed following the Housen and Holsapple scaling relations</w:t>
      </w:r>
      <w:r w:rsidR="00E37155">
        <w:t xml:space="preserve"> [ref. </w:t>
      </w:r>
      <w:r w:rsidR="009C177D" w:rsidRPr="00E37155">
        <w:fldChar w:fldCharType="begin"/>
      </w:r>
      <w:r w:rsidR="009C177D" w:rsidRPr="00E37155">
        <w:instrText xml:space="preserve"> NOTEREF _Ref78963986 \h  \* MERGEFORMAT </w:instrText>
      </w:r>
      <w:r w:rsidR="009C177D" w:rsidRPr="00E37155">
        <w:fldChar w:fldCharType="separate"/>
      </w:r>
      <w:r w:rsidR="00285C53">
        <w:t>20</w:t>
      </w:r>
      <w:r w:rsidR="009C177D" w:rsidRPr="00E37155">
        <w:fldChar w:fldCharType="end"/>
      </w:r>
      <w:r w:rsidR="00E37155">
        <w:t>],</w:t>
      </w:r>
      <w:r>
        <w:t xml:space="preserve"> the model incorporates additional assumptions on the ejecta </w:t>
      </w:r>
      <w:r w:rsidRPr="00AD567A">
        <w:t xml:space="preserve">mass and angular distributions. The </w:t>
      </w:r>
      <w:r w:rsidRPr="00791BED">
        <w:t>model</w:t>
      </w:r>
      <w:r w:rsidRPr="00AD567A">
        <w:t xml:space="preserve"> assumes the angular distribution is independent of speed and particle size and adopts the zenith and azimuth distributions from </w:t>
      </w:r>
      <w:commentRangeStart w:id="54"/>
      <w:r w:rsidRPr="00AD567A">
        <w:t>Rival and Mandeville</w:t>
      </w:r>
      <w:commentRangeEnd w:id="54"/>
      <w:r w:rsidR="00560B96">
        <w:t xml:space="preserve"> </w:t>
      </w:r>
      <w:r w:rsidR="00E37155">
        <w:t>[ref</w:t>
      </w:r>
      <w:r w:rsidR="009C177D">
        <w:rPr>
          <w:rStyle w:val="CommentReference"/>
        </w:rPr>
        <w:commentReference w:id="54"/>
      </w:r>
      <w:r w:rsidRPr="00AD567A">
        <w:t>.</w:t>
      </w:r>
      <w:r w:rsidR="00E37155">
        <w:t xml:space="preserve"> </w:t>
      </w:r>
      <w:r w:rsidR="009C177D" w:rsidRPr="00DC38F5">
        <w:rPr>
          <w:rStyle w:val="EndnoteReference"/>
          <w:vertAlign w:val="baseline"/>
        </w:rPr>
        <w:endnoteReference w:id="22"/>
      </w:r>
      <w:r w:rsidR="00E37155">
        <w:t>]</w:t>
      </w:r>
    </w:p>
    <w:p w14:paraId="67930CC7" w14:textId="316CB29F" w:rsidR="698413CD" w:rsidRPr="00AD567A" w:rsidRDefault="3CEE81BC" w:rsidP="698413CD">
      <w:pPr>
        <w:pStyle w:val="Heading3"/>
      </w:pPr>
      <w:bookmarkStart w:id="55" w:name="_Toc80082808"/>
      <w:r w:rsidRPr="00AD567A">
        <w:t>6.</w:t>
      </w:r>
      <w:r w:rsidR="00752CB9">
        <w:t>2</w:t>
      </w:r>
      <w:r w:rsidRPr="00AD567A">
        <w:t>.</w:t>
      </w:r>
      <w:r w:rsidR="00AD567A">
        <w:t>3</w:t>
      </w:r>
      <w:r w:rsidR="4D2DC08B" w:rsidRPr="00AD567A">
        <w:tab/>
      </w:r>
      <w:r w:rsidRPr="00AD567A">
        <w:t>Assumptions</w:t>
      </w:r>
      <w:bookmarkEnd w:id="55"/>
    </w:p>
    <w:p w14:paraId="1A4BFB33" w14:textId="0F38CF7D" w:rsidR="698413CD" w:rsidRPr="00791BED" w:rsidRDefault="3CEE81BC" w:rsidP="00791BED">
      <w:pPr>
        <w:pStyle w:val="BodyText"/>
        <w:rPr>
          <w:rFonts w:eastAsia="Calibri"/>
        </w:rPr>
      </w:pPr>
      <w:r w:rsidRPr="00AD567A">
        <w:rPr>
          <w:rFonts w:eastAsia="Calibri"/>
        </w:rPr>
        <w:t>As with any physical model, there are several simplifying assumptions in the model to make the calculations simpler</w:t>
      </w:r>
      <w:del w:id="56" w:author="Bullock, Leanna S. (LARC-C101)[TEAMS3]" w:date="2021-08-05T10:56:00Z">
        <w:r w:rsidRPr="00E12664" w:rsidDel="00A2242A">
          <w:rPr>
            <w:rFonts w:eastAsia="Calibri"/>
          </w:rPr>
          <w:delText>.</w:delText>
        </w:r>
        <w:r w:rsidR="00743DCB" w:rsidDel="00A2242A">
          <w:rPr>
            <w:rFonts w:eastAsia="Calibri"/>
          </w:rPr>
          <w:delText xml:space="preserve"> </w:delText>
        </w:r>
        <w:r w:rsidRPr="00E12664" w:rsidDel="00A2242A">
          <w:rPr>
            <w:rFonts w:eastAsia="Calibri"/>
          </w:rPr>
          <w:delText>We will try to</w:delText>
        </w:r>
      </w:del>
      <w:ins w:id="57" w:author="Bullock, Leanna S. (LARC-C101)[TEAMS3]" w:date="2021-08-05T10:56:00Z">
        <w:r w:rsidR="00A2242A">
          <w:rPr>
            <w:rFonts w:eastAsia="Calibri"/>
          </w:rPr>
          <w:t xml:space="preserve"> and are</w:t>
        </w:r>
      </w:ins>
      <w:r w:rsidRPr="00E12664">
        <w:rPr>
          <w:rFonts w:eastAsia="Calibri"/>
        </w:rPr>
        <w:t xml:space="preserve"> summarize</w:t>
      </w:r>
      <w:ins w:id="58" w:author="Bullock, Leanna S. (LARC-C101)[TEAMS3]" w:date="2021-08-05T10:56:00Z">
        <w:r w:rsidR="00A2242A">
          <w:rPr>
            <w:rFonts w:eastAsia="Calibri"/>
          </w:rPr>
          <w:t>d</w:t>
        </w:r>
      </w:ins>
      <w:r w:rsidRPr="00E12664">
        <w:rPr>
          <w:rFonts w:eastAsia="Calibri"/>
        </w:rPr>
        <w:t xml:space="preserve"> </w:t>
      </w:r>
      <w:del w:id="59" w:author="Bullock, Leanna S. (LARC-C101)[TEAMS3]" w:date="2021-08-05T10:56:00Z">
        <w:r w:rsidRPr="00E12664" w:rsidDel="00A2242A">
          <w:rPr>
            <w:rFonts w:eastAsia="Calibri"/>
          </w:rPr>
          <w:delText xml:space="preserve">them </w:delText>
        </w:r>
      </w:del>
      <w:r w:rsidR="00E12664">
        <w:rPr>
          <w:rFonts w:eastAsia="Calibri"/>
        </w:rPr>
        <w:t>in this section</w:t>
      </w:r>
      <w:r w:rsidRPr="00E12664">
        <w:rPr>
          <w:rFonts w:eastAsia="Calibri"/>
        </w:rPr>
        <w:t>.</w:t>
      </w:r>
    </w:p>
    <w:p w14:paraId="050952FF" w14:textId="21A0CB8D" w:rsidR="698413CD" w:rsidRPr="00E12664" w:rsidRDefault="00B50E0F" w:rsidP="00791BED">
      <w:pPr>
        <w:pStyle w:val="Heading4"/>
        <w:rPr>
          <w:rFonts w:eastAsia="Calibri"/>
        </w:rPr>
      </w:pPr>
      <w:r w:rsidRPr="00E12664">
        <w:rPr>
          <w:rFonts w:eastAsia="Calibri"/>
        </w:rPr>
        <w:t>6.</w:t>
      </w:r>
      <w:r w:rsidR="00752CB9">
        <w:rPr>
          <w:rFonts w:eastAsia="Calibri"/>
        </w:rPr>
        <w:t>2</w:t>
      </w:r>
      <w:r w:rsidRPr="00E12664">
        <w:rPr>
          <w:rFonts w:eastAsia="Calibri"/>
        </w:rPr>
        <w:t>.</w:t>
      </w:r>
      <w:r w:rsidR="00AD567A">
        <w:rPr>
          <w:rFonts w:eastAsia="Calibri"/>
        </w:rPr>
        <w:t>3.1</w:t>
      </w:r>
      <w:r w:rsidR="00AD567A">
        <w:rPr>
          <w:rFonts w:eastAsia="Calibri"/>
        </w:rPr>
        <w:tab/>
      </w:r>
      <w:r w:rsidR="10075F25" w:rsidRPr="00E12664">
        <w:rPr>
          <w:rFonts w:eastAsia="Calibri"/>
        </w:rPr>
        <w:t xml:space="preserve">Flux </w:t>
      </w:r>
      <w:r w:rsidR="00886343" w:rsidRPr="00E12664">
        <w:rPr>
          <w:rFonts w:eastAsia="Calibri"/>
        </w:rPr>
        <w:t>Calculation Assumptions</w:t>
      </w:r>
    </w:p>
    <w:p w14:paraId="55E060C1" w14:textId="37D7C32B" w:rsidR="00AD567A" w:rsidRPr="00791BED" w:rsidRDefault="3CEE81BC" w:rsidP="00791BED">
      <w:pPr>
        <w:pStyle w:val="BodyText"/>
        <w:rPr>
          <w:rFonts w:eastAsia="Calibri"/>
        </w:rPr>
      </w:pPr>
      <w:r w:rsidRPr="00E12664">
        <w:rPr>
          <w:rFonts w:eastAsia="Calibri"/>
        </w:rPr>
        <w:t>The MeMoSeE flux is calculated is made assuming a flat disc on the surface of the Moon.</w:t>
      </w:r>
      <w:r w:rsidR="00743DCB">
        <w:rPr>
          <w:rFonts w:eastAsia="Calibri"/>
        </w:rPr>
        <w:t xml:space="preserve"> </w:t>
      </w:r>
      <w:r w:rsidRPr="00E12664">
        <w:rPr>
          <w:rFonts w:eastAsia="Calibri"/>
        </w:rPr>
        <w:t xml:space="preserve">In order to avoid calculation difficulties, no primary impacts are assumed to occur within a </w:t>
      </w:r>
      <w:r w:rsidR="00A40A61" w:rsidRPr="00E12664">
        <w:rPr>
          <w:rFonts w:eastAsia="Calibri"/>
        </w:rPr>
        <w:t>1</w:t>
      </w:r>
      <w:r w:rsidR="00A40A61">
        <w:rPr>
          <w:rFonts w:eastAsia="Calibri"/>
        </w:rPr>
        <w:t>-</w:t>
      </w:r>
      <w:r w:rsidRPr="00E12664">
        <w:rPr>
          <w:rFonts w:eastAsia="Calibri"/>
        </w:rPr>
        <w:t>km radius of the target disc.</w:t>
      </w:r>
      <w:r w:rsidR="00743DCB">
        <w:rPr>
          <w:rFonts w:eastAsia="Calibri"/>
        </w:rPr>
        <w:t xml:space="preserve"> </w:t>
      </w:r>
      <w:r w:rsidRPr="00E12664">
        <w:rPr>
          <w:rFonts w:eastAsia="Calibri"/>
        </w:rPr>
        <w:t>Also, the ejecta population is assumed to be only from those particles that have passed their apoapsis and are starting to descend onto the lunar surface.</w:t>
      </w:r>
      <w:r w:rsidR="00743DCB">
        <w:rPr>
          <w:rFonts w:eastAsia="Calibri"/>
        </w:rPr>
        <w:t xml:space="preserve"> </w:t>
      </w:r>
      <w:r w:rsidRPr="00E12664">
        <w:rPr>
          <w:rFonts w:eastAsia="Calibri"/>
        </w:rPr>
        <w:t>Note that particles are assumed to be on elliptical Kepler orbit paths until they re-encounter the lunar surface, so secondary perturbation effects, such as the gravity of the Earth, are ignored.</w:t>
      </w:r>
    </w:p>
    <w:p w14:paraId="2B74849A" w14:textId="3ED3355C" w:rsidR="4D2DC08B" w:rsidRPr="00791BED" w:rsidRDefault="3CEE81BC" w:rsidP="00791BED">
      <w:pPr>
        <w:pStyle w:val="BodyText"/>
        <w:rPr>
          <w:rFonts w:eastAsia="Calibri"/>
        </w:rPr>
      </w:pPr>
      <w:r w:rsidRPr="00E12664">
        <w:rPr>
          <w:rFonts w:eastAsia="Calibri"/>
        </w:rPr>
        <w:t>The flux is calculated as an average where impacts around the Moon are integrated over time and geography.</w:t>
      </w:r>
    </w:p>
    <w:p w14:paraId="0384D502" w14:textId="0E1C2ACC" w:rsidR="698413CD" w:rsidRPr="00791BED" w:rsidRDefault="00AD567A" w:rsidP="00791BED">
      <w:pPr>
        <w:pStyle w:val="Heading4"/>
        <w:rPr>
          <w:rFonts w:eastAsia="Calibri"/>
        </w:rPr>
      </w:pPr>
      <w:r>
        <w:rPr>
          <w:rFonts w:eastAsia="Calibri"/>
        </w:rPr>
        <w:t>6.</w:t>
      </w:r>
      <w:r w:rsidR="00752CB9">
        <w:rPr>
          <w:rFonts w:eastAsia="Calibri"/>
        </w:rPr>
        <w:t>2</w:t>
      </w:r>
      <w:r>
        <w:rPr>
          <w:rFonts w:eastAsia="Calibri"/>
        </w:rPr>
        <w:t>.3.2</w:t>
      </w:r>
      <w:r>
        <w:rPr>
          <w:rFonts w:eastAsia="Calibri"/>
        </w:rPr>
        <w:tab/>
      </w:r>
      <w:r w:rsidR="16D3555B" w:rsidRPr="00E12664">
        <w:rPr>
          <w:rFonts w:eastAsia="Calibri"/>
        </w:rPr>
        <w:t xml:space="preserve">Cratering </w:t>
      </w:r>
      <w:r w:rsidR="00886343">
        <w:rPr>
          <w:rFonts w:eastAsia="Calibri"/>
        </w:rPr>
        <w:t>A</w:t>
      </w:r>
      <w:r w:rsidR="16D3555B" w:rsidRPr="00E12664">
        <w:rPr>
          <w:rFonts w:eastAsia="Calibri"/>
        </w:rPr>
        <w:t>ssumptions</w:t>
      </w:r>
    </w:p>
    <w:p w14:paraId="0179EE31" w14:textId="4A30AEF7" w:rsidR="698413CD" w:rsidRPr="00791BED" w:rsidRDefault="3CEE81BC" w:rsidP="00791BED">
      <w:pPr>
        <w:pStyle w:val="BodyText"/>
        <w:rPr>
          <w:rFonts w:eastAsia="Calibri"/>
        </w:rPr>
      </w:pPr>
      <w:r w:rsidRPr="00E12664">
        <w:rPr>
          <w:rFonts w:eastAsia="Calibri"/>
        </w:rPr>
        <w:t>There are a number of assumptions in the model about how the particles are ejected from an impact event in zenith angle (the angle from the local normal), in azimuth (due to the direction of the primary impactor hitting at oblique angles), in size distribution, and in ejection speed.</w:t>
      </w:r>
      <w:r w:rsidR="00743DCB">
        <w:rPr>
          <w:rFonts w:eastAsia="Calibri"/>
        </w:rPr>
        <w:t xml:space="preserve"> </w:t>
      </w:r>
      <w:r w:rsidRPr="00E12664">
        <w:rPr>
          <w:rFonts w:eastAsia="Calibri"/>
        </w:rPr>
        <w:t>There are also assumptions about the composition (primarily material density) of the ejecta particles, based on assumptions of the composition of the surface of the Moon where the impact occurs.</w:t>
      </w:r>
      <w:r w:rsidR="00743DCB">
        <w:rPr>
          <w:rFonts w:eastAsia="Calibri"/>
        </w:rPr>
        <w:t xml:space="preserve"> </w:t>
      </w:r>
      <w:r w:rsidRPr="00E12664">
        <w:rPr>
          <w:rFonts w:eastAsia="Calibri"/>
        </w:rPr>
        <w:t>All of these assumptions are spelled out in the documentation.</w:t>
      </w:r>
    </w:p>
    <w:p w14:paraId="4565276E" w14:textId="70606965" w:rsidR="698413CD" w:rsidRPr="00791BED" w:rsidRDefault="3CEE81BC" w:rsidP="4D2DC08B">
      <w:pPr>
        <w:pStyle w:val="BodyText"/>
        <w:rPr>
          <w:rFonts w:eastAsia="Calibri"/>
        </w:rPr>
      </w:pPr>
      <w:r w:rsidRPr="00E12664">
        <w:rPr>
          <w:rFonts w:eastAsia="Calibri"/>
        </w:rPr>
        <w:t>One assumption that may affect ejection directions is that the model assumes the surface of the Moon to be a smooth sphere.</w:t>
      </w:r>
      <w:r w:rsidR="00743DCB">
        <w:rPr>
          <w:rFonts w:eastAsia="Calibri"/>
        </w:rPr>
        <w:t xml:space="preserve"> </w:t>
      </w:r>
      <w:r w:rsidRPr="00E12664">
        <w:rPr>
          <w:rFonts w:eastAsia="Calibri"/>
        </w:rPr>
        <w:t xml:space="preserve">While this is probably a good assumption for large impacts, local </w:t>
      </w:r>
      <w:r w:rsidRPr="00E12664">
        <w:rPr>
          <w:rFonts w:eastAsia="Calibri"/>
        </w:rPr>
        <w:lastRenderedPageBreak/>
        <w:t>structure (e.g., hills, rocks) may influence the ejection physics of small impacts.</w:t>
      </w:r>
      <w:r w:rsidR="00743DCB">
        <w:rPr>
          <w:rFonts w:eastAsia="Calibri"/>
        </w:rPr>
        <w:t xml:space="preserve"> </w:t>
      </w:r>
      <w:r w:rsidRPr="00E12664">
        <w:rPr>
          <w:rFonts w:eastAsia="Calibri"/>
        </w:rPr>
        <w:t>MeMoSeE uses radius of this smooth lunar sphere that differs from the one used by other lunar scientists.</w:t>
      </w:r>
    </w:p>
    <w:p w14:paraId="0C884551" w14:textId="59F6799D" w:rsidR="66B506F5" w:rsidRPr="00152780" w:rsidRDefault="66B506F5" w:rsidP="00791BED">
      <w:pPr>
        <w:pStyle w:val="BodyText"/>
      </w:pPr>
      <w:bookmarkStart w:id="60" w:name="_Hlk80027586"/>
      <w:commentRangeStart w:id="61"/>
      <w:commentRangeStart w:id="62"/>
      <w:r w:rsidRPr="00152780">
        <w:rPr>
          <w:b/>
          <w:bCs/>
        </w:rPr>
        <w:t>Observation 1:</w:t>
      </w:r>
      <w:r w:rsidR="00743DCB" w:rsidRPr="00152780">
        <w:rPr>
          <w:b/>
          <w:bCs/>
        </w:rPr>
        <w:t xml:space="preserve"> </w:t>
      </w:r>
      <w:r w:rsidRPr="00152780">
        <w:t>The radius of the Moon used in MeMoSeE is 1737.1 km instead of the traditional 1737.4 km. The 1737.</w:t>
      </w:r>
      <w:r w:rsidR="006C5888" w:rsidRPr="00152780">
        <w:t>1-</w:t>
      </w:r>
      <w:r w:rsidRPr="00152780">
        <w:t>km value is also used by the model when calculating the escape velocity.</w:t>
      </w:r>
    </w:p>
    <w:p w14:paraId="1C21BD0E" w14:textId="6B67272E" w:rsidR="66B506F5" w:rsidRPr="00152780" w:rsidRDefault="66B506F5" w:rsidP="66B506F5">
      <w:pPr>
        <w:pStyle w:val="BodyText"/>
      </w:pPr>
      <w:r w:rsidRPr="00152780">
        <w:rPr>
          <w:b/>
          <w:bCs/>
        </w:rPr>
        <w:t>Recommendation 1:</w:t>
      </w:r>
      <w:r w:rsidRPr="00152780">
        <w:t xml:space="preserve"> </w:t>
      </w:r>
      <w:commentRangeEnd w:id="61"/>
      <w:r w:rsidR="6FA6D195" w:rsidRPr="00152780">
        <w:rPr>
          <w:rStyle w:val="CommentReference"/>
          <w:sz w:val="24"/>
          <w:szCs w:val="24"/>
        </w:rPr>
        <w:commentReference w:id="61"/>
      </w:r>
      <w:commentRangeEnd w:id="62"/>
      <w:r w:rsidR="6FA6D195" w:rsidRPr="00152780">
        <w:rPr>
          <w:rStyle w:val="CommentReference"/>
          <w:sz w:val="24"/>
          <w:szCs w:val="24"/>
        </w:rPr>
        <w:commentReference w:id="62"/>
      </w:r>
      <w:r w:rsidRPr="00152780">
        <w:t>Use the canonical value of 1737.4 km for the geometrically averaged lunar radius.</w:t>
      </w:r>
    </w:p>
    <w:p w14:paraId="399EEE78" w14:textId="37FAFA11" w:rsidR="00020C69" w:rsidRPr="00E12664" w:rsidRDefault="66B506F5" w:rsidP="00791BED">
      <w:pPr>
        <w:pStyle w:val="Heading3"/>
      </w:pPr>
      <w:bookmarkStart w:id="63" w:name="_Toc80082809"/>
      <w:bookmarkEnd w:id="60"/>
      <w:commentRangeStart w:id="64"/>
      <w:r w:rsidRPr="00E12664">
        <w:t>6.</w:t>
      </w:r>
      <w:r w:rsidR="00752CB9">
        <w:t>2</w:t>
      </w:r>
      <w:r w:rsidRPr="00E12664">
        <w:t>.</w:t>
      </w:r>
      <w:r w:rsidR="00752CB9">
        <w:t>4</w:t>
      </w:r>
      <w:r w:rsidR="675E7075" w:rsidRPr="00E12664">
        <w:tab/>
      </w:r>
      <w:r w:rsidRPr="00E12664">
        <w:t xml:space="preserve">Model </w:t>
      </w:r>
      <w:r w:rsidR="00886343">
        <w:t>N</w:t>
      </w:r>
      <w:r w:rsidRPr="00E12664">
        <w:t xml:space="preserve">ame and </w:t>
      </w:r>
      <w:r w:rsidR="00886343">
        <w:t>A</w:t>
      </w:r>
      <w:r w:rsidRPr="00E12664">
        <w:t>cronym</w:t>
      </w:r>
      <w:commentRangeEnd w:id="64"/>
      <w:r w:rsidR="675E7075" w:rsidRPr="00E12664">
        <w:rPr>
          <w:rStyle w:val="CommentReference"/>
          <w:sz w:val="24"/>
          <w:szCs w:val="24"/>
        </w:rPr>
        <w:commentReference w:id="64"/>
      </w:r>
      <w:bookmarkEnd w:id="63"/>
    </w:p>
    <w:p w14:paraId="6226304D" w14:textId="34403576" w:rsidR="00020C69" w:rsidRDefault="4D2DC08B" w:rsidP="00791BED">
      <w:pPr>
        <w:pStyle w:val="BodyTextKeepwithNext"/>
      </w:pPr>
      <w:r w:rsidRPr="00E12664">
        <w:t xml:space="preserve">The model is named the </w:t>
      </w:r>
      <w:r w:rsidR="00A8783E">
        <w:t>“</w:t>
      </w:r>
      <w:r w:rsidRPr="00E12664">
        <w:t>Meteoroid Model of Secondary Ejecta</w:t>
      </w:r>
      <w:r w:rsidR="00A8783E">
        <w:t>”</w:t>
      </w:r>
      <w:r w:rsidRPr="00E12664">
        <w:t xml:space="preserve"> and abbreviated as MeMoSeE (pronounced </w:t>
      </w:r>
      <w:r w:rsidR="00A8783E">
        <w:t>“</w:t>
      </w:r>
      <w:r w:rsidRPr="00E12664">
        <w:t>mimosa</w:t>
      </w:r>
      <w:r w:rsidR="00A8783E">
        <w:t>”</w:t>
      </w:r>
      <w:r w:rsidRPr="00E12664">
        <w:t>). This name and acronym are likely to be troublesome</w:t>
      </w:r>
      <w:r>
        <w:t xml:space="preserve"> for a number of reasons:</w:t>
      </w:r>
    </w:p>
    <w:p w14:paraId="6E17EB69" w14:textId="6F4BCDE2" w:rsidR="00020C69" w:rsidRDefault="675E7075" w:rsidP="004947FE">
      <w:pPr>
        <w:pStyle w:val="ListParagraph"/>
        <w:numPr>
          <w:ilvl w:val="0"/>
          <w:numId w:val="1"/>
        </w:numPr>
      </w:pPr>
      <w:r>
        <w:t xml:space="preserve">It contains the words </w:t>
      </w:r>
      <w:r w:rsidR="00A8783E">
        <w:t>“</w:t>
      </w:r>
      <w:r>
        <w:t>meteoroid model</w:t>
      </w:r>
      <w:r w:rsidR="00A8783E">
        <w:t>”</w:t>
      </w:r>
      <w:r>
        <w:t xml:space="preserve"> but does not describe meteoroids.</w:t>
      </w:r>
      <w:r w:rsidR="00020C69">
        <w:br/>
      </w:r>
      <w:r>
        <w:t>(Ejected particles that remain gravitationally bound to the Moon do not meet the International Astronomical Union</w:t>
      </w:r>
      <w:r w:rsidR="00CA450D">
        <w:t>’</w:t>
      </w:r>
      <w:r>
        <w:t>s definition of a meteoroid: https://www.iau.org/static/science/scientific_bodies/commissions/f1/meteordefinitions_approved.pdf)</w:t>
      </w:r>
    </w:p>
    <w:p w14:paraId="26AF1B80" w14:textId="25AA4BA6" w:rsidR="00020C69" w:rsidRDefault="675E7075" w:rsidP="004947FE">
      <w:pPr>
        <w:pStyle w:val="ListParagraph"/>
        <w:numPr>
          <w:ilvl w:val="0"/>
          <w:numId w:val="1"/>
        </w:numPr>
      </w:pPr>
      <w:r>
        <w:t xml:space="preserve">It does not contain the words </w:t>
      </w:r>
      <w:r w:rsidR="00A8783E">
        <w:t>“</w:t>
      </w:r>
      <w:r>
        <w:t>lunar</w:t>
      </w:r>
      <w:r w:rsidR="00A8783E">
        <w:t>”</w:t>
      </w:r>
      <w:r>
        <w:t xml:space="preserve"> or </w:t>
      </w:r>
      <w:r w:rsidR="00A8783E">
        <w:t>“</w:t>
      </w:r>
      <w:r>
        <w:t>Moon</w:t>
      </w:r>
      <w:r w:rsidR="00A8783E">
        <w:t>”</w:t>
      </w:r>
      <w:r>
        <w:t xml:space="preserve"> even though the model is specific to the Moon (for instance, the size distribution of the ejecta particles is taken from that of the lunar regolith).</w:t>
      </w:r>
    </w:p>
    <w:p w14:paraId="26BEB6D2" w14:textId="3427435A" w:rsidR="00020C69" w:rsidRDefault="675E7075" w:rsidP="004947FE">
      <w:pPr>
        <w:pStyle w:val="ListParagraph"/>
        <w:numPr>
          <w:ilvl w:val="0"/>
          <w:numId w:val="1"/>
        </w:numPr>
      </w:pPr>
      <w:r>
        <w:t xml:space="preserve">The term </w:t>
      </w:r>
      <w:r w:rsidR="00A8783E">
        <w:t>“</w:t>
      </w:r>
      <w:r>
        <w:t>secondary ejecta</w:t>
      </w:r>
      <w:r w:rsidR="00A8783E">
        <w:t>”</w:t>
      </w:r>
      <w:r>
        <w:t xml:space="preserve"> is somewhat ambiguous. Some researchers use the term to describe particles ejected from primary impact craters, but others describe such particles simply as </w:t>
      </w:r>
      <w:r w:rsidR="00A8783E">
        <w:t>“</w:t>
      </w:r>
      <w:r>
        <w:t>ejecta.</w:t>
      </w:r>
      <w:r w:rsidR="00A8783E">
        <w:t>”</w:t>
      </w:r>
      <w:r>
        <w:t xml:space="preserve"> These ejected particles can go on to produce secondary impact craters, which can excavate a new population of ejected particles. One could conceivably call this third population of particles, or second population of ejected particles, </w:t>
      </w:r>
      <w:r w:rsidR="00A8783E">
        <w:t>“</w:t>
      </w:r>
      <w:r>
        <w:t>secondary ejecta.</w:t>
      </w:r>
      <w:r w:rsidR="00A8783E">
        <w:t>”</w:t>
      </w:r>
      <w:r>
        <w:t xml:space="preserve"> However, this latter population is not included in the model.</w:t>
      </w:r>
    </w:p>
    <w:p w14:paraId="7D786E67" w14:textId="77777777" w:rsidR="00020C69" w:rsidRDefault="675E7075" w:rsidP="004947FE">
      <w:pPr>
        <w:pStyle w:val="ListParagraph"/>
        <w:numPr>
          <w:ilvl w:val="0"/>
          <w:numId w:val="1"/>
        </w:numPr>
      </w:pPr>
      <w:r>
        <w:t>The acronym is rather long and alternates between uppercase and lowercase letters. This is tedious to type and is unlikely to be rendered correctly by anyone other than the model creator.</w:t>
      </w:r>
    </w:p>
    <w:p w14:paraId="5C222267" w14:textId="65735C97" w:rsidR="00020C69" w:rsidRPr="00791BED" w:rsidRDefault="675E7075" w:rsidP="004947FE">
      <w:pPr>
        <w:pStyle w:val="ListParagraph"/>
        <w:numPr>
          <w:ilvl w:val="0"/>
          <w:numId w:val="1"/>
        </w:numPr>
      </w:pPr>
      <w:r>
        <w:t xml:space="preserve">The pronunciation chosen by the model creator (which resembles </w:t>
      </w:r>
      <w:r w:rsidR="00A8783E">
        <w:t>“</w:t>
      </w:r>
      <w:r>
        <w:t>mimosa</w:t>
      </w:r>
      <w:r w:rsidR="00A8783E">
        <w:t>”</w:t>
      </w:r>
      <w:r>
        <w:t xml:space="preserve">) will not be apparent to those encountering the acronym in print. Native English speakers are most likely to pronounce it as </w:t>
      </w:r>
      <w:r w:rsidR="00A8783E">
        <w:t>“</w:t>
      </w:r>
      <w:r>
        <w:t>memo-see</w:t>
      </w:r>
      <w:r w:rsidR="00A8783E">
        <w:t>”</w:t>
      </w:r>
      <w:r>
        <w:t xml:space="preserve">. The differences in both stress pattern and vowel sounds could produce confusion in meetings and presentations; listeners may not even realize that </w:t>
      </w:r>
      <w:r w:rsidR="00A8783E">
        <w:t>“</w:t>
      </w:r>
      <w:r>
        <w:t>mimosa</w:t>
      </w:r>
      <w:r w:rsidR="00A8783E">
        <w:t>”</w:t>
      </w:r>
      <w:r>
        <w:t xml:space="preserve"> refers to MeMoSeE.</w:t>
      </w:r>
    </w:p>
    <w:p w14:paraId="3855536F" w14:textId="018079DE" w:rsidR="66B506F5" w:rsidRPr="00152780" w:rsidRDefault="66B506F5" w:rsidP="66B506F5">
      <w:pPr>
        <w:pStyle w:val="BodyText"/>
      </w:pPr>
      <w:bookmarkStart w:id="65" w:name="_Hlk80028115"/>
      <w:r w:rsidRPr="00152780">
        <w:rPr>
          <w:b/>
          <w:bCs/>
        </w:rPr>
        <w:t>Observation 2:</w:t>
      </w:r>
      <w:r w:rsidRPr="00152780">
        <w:t xml:space="preserve"> The model name </w:t>
      </w:r>
      <w:r w:rsidR="00A8783E" w:rsidRPr="00152780">
        <w:t>“</w:t>
      </w:r>
      <w:r w:rsidRPr="00152780">
        <w:t>Meteoroid Model of Secondary Ejecta</w:t>
      </w:r>
      <w:r w:rsidR="00A8783E" w:rsidRPr="00152780">
        <w:t>”</w:t>
      </w:r>
      <w:r w:rsidRPr="00152780">
        <w:t xml:space="preserve"> does not accurately and unambiguously describe the environment modeled and the acronym (MeMoSeE, pronounced </w:t>
      </w:r>
      <w:r w:rsidR="00A8783E" w:rsidRPr="00152780">
        <w:t>“</w:t>
      </w:r>
      <w:r w:rsidRPr="00152780">
        <w:t>mimosa</w:t>
      </w:r>
      <w:r w:rsidR="00A8783E" w:rsidRPr="00152780">
        <w:t>”</w:t>
      </w:r>
      <w:r w:rsidRPr="00152780">
        <w:t>) is difficult to type and unclear how to pronounce.</w:t>
      </w:r>
    </w:p>
    <w:p w14:paraId="5F125564" w14:textId="21306E4A" w:rsidR="66B506F5" w:rsidRPr="00152780" w:rsidRDefault="66B506F5" w:rsidP="66B506F5">
      <w:pPr>
        <w:pStyle w:val="BodyText"/>
      </w:pPr>
      <w:bookmarkStart w:id="66" w:name="_Hlk80028073"/>
      <w:bookmarkEnd w:id="65"/>
      <w:r w:rsidRPr="00152780">
        <w:rPr>
          <w:b/>
          <w:bCs/>
        </w:rPr>
        <w:t xml:space="preserve">Recommendation 2: </w:t>
      </w:r>
      <w:r w:rsidRPr="00152780">
        <w:t xml:space="preserve">Consider changing the model name and acronym to those that emphasize accuracy and ease of use. For example, </w:t>
      </w:r>
      <w:r w:rsidR="00A8783E" w:rsidRPr="00152780">
        <w:t>“</w:t>
      </w:r>
      <w:r w:rsidRPr="00152780">
        <w:t>Lunar Ejecta Engineering Model (LEEM)</w:t>
      </w:r>
      <w:r w:rsidR="00A8783E" w:rsidRPr="00152780">
        <w:t>”</w:t>
      </w:r>
      <w:r w:rsidRPr="00152780">
        <w:t xml:space="preserve"> would be clear, accurate, and simple to type and pronounce.</w:t>
      </w:r>
    </w:p>
    <w:p w14:paraId="42DB78FA" w14:textId="01EB56F3" w:rsidR="66B506F5" w:rsidRPr="00152780" w:rsidRDefault="66B506F5" w:rsidP="66B506F5">
      <w:pPr>
        <w:pStyle w:val="BodyText"/>
        <w:rPr>
          <w:szCs w:val="24"/>
        </w:rPr>
      </w:pPr>
      <w:bookmarkStart w:id="67" w:name="_Hlk80028121"/>
      <w:bookmarkEnd w:id="66"/>
      <w:r w:rsidRPr="00152780">
        <w:rPr>
          <w:b/>
          <w:bCs/>
          <w:szCs w:val="24"/>
        </w:rPr>
        <w:t>Observation 3:</w:t>
      </w:r>
      <w:r w:rsidRPr="00152780">
        <w:rPr>
          <w:szCs w:val="24"/>
        </w:rPr>
        <w:t xml:space="preserve"> Both the model acronym and documentation use the term </w:t>
      </w:r>
      <w:r w:rsidR="00A8783E" w:rsidRPr="00152780">
        <w:rPr>
          <w:szCs w:val="24"/>
        </w:rPr>
        <w:t>“</w:t>
      </w:r>
      <w:r w:rsidRPr="00152780">
        <w:rPr>
          <w:szCs w:val="24"/>
        </w:rPr>
        <w:t>secondary ejecta.</w:t>
      </w:r>
      <w:r w:rsidR="00A8783E" w:rsidRPr="00152780">
        <w:rPr>
          <w:szCs w:val="24"/>
        </w:rPr>
        <w:t>”</w:t>
      </w:r>
      <w:r w:rsidR="00743DCB" w:rsidRPr="00152780">
        <w:rPr>
          <w:szCs w:val="24"/>
        </w:rPr>
        <w:t xml:space="preserve"> </w:t>
      </w:r>
      <w:r w:rsidRPr="00152780">
        <w:rPr>
          <w:szCs w:val="24"/>
        </w:rPr>
        <w:t>This term can be ambiguous, as it can be confused with other phenomena on the Moon.</w:t>
      </w:r>
    </w:p>
    <w:p w14:paraId="15D50480" w14:textId="754B58BD" w:rsidR="00020C69" w:rsidRPr="00152780" w:rsidRDefault="6FA6D195" w:rsidP="00791BED">
      <w:pPr>
        <w:pStyle w:val="BodyText"/>
        <w:spacing w:line="259" w:lineRule="auto"/>
        <w:rPr>
          <w:szCs w:val="24"/>
        </w:rPr>
      </w:pPr>
      <w:bookmarkStart w:id="68" w:name="_Hlk80028082"/>
      <w:bookmarkEnd w:id="67"/>
      <w:r w:rsidRPr="00152780">
        <w:rPr>
          <w:b/>
          <w:bCs/>
          <w:szCs w:val="24"/>
        </w:rPr>
        <w:t xml:space="preserve">Recommendation 3: </w:t>
      </w:r>
      <w:r w:rsidRPr="00152780">
        <w:rPr>
          <w:szCs w:val="24"/>
        </w:rPr>
        <w:t xml:space="preserve">Use the terms </w:t>
      </w:r>
      <w:r w:rsidR="00A8783E" w:rsidRPr="00152780">
        <w:rPr>
          <w:szCs w:val="24"/>
        </w:rPr>
        <w:t>“</w:t>
      </w:r>
      <w:r w:rsidRPr="00152780">
        <w:rPr>
          <w:szCs w:val="24"/>
        </w:rPr>
        <w:t>secondaries,</w:t>
      </w:r>
      <w:r w:rsidR="00A8783E" w:rsidRPr="00152780">
        <w:rPr>
          <w:szCs w:val="24"/>
        </w:rPr>
        <w:t>”</w:t>
      </w:r>
      <w:r w:rsidRPr="00152780">
        <w:rPr>
          <w:szCs w:val="24"/>
        </w:rPr>
        <w:t xml:space="preserve"> </w:t>
      </w:r>
      <w:r w:rsidR="00A8783E" w:rsidRPr="00152780">
        <w:rPr>
          <w:szCs w:val="24"/>
        </w:rPr>
        <w:t>“</w:t>
      </w:r>
      <w:r w:rsidRPr="00152780">
        <w:rPr>
          <w:szCs w:val="24"/>
        </w:rPr>
        <w:t>secondary environment,</w:t>
      </w:r>
      <w:r w:rsidR="00A8783E" w:rsidRPr="00152780">
        <w:rPr>
          <w:szCs w:val="24"/>
        </w:rPr>
        <w:t>”</w:t>
      </w:r>
      <w:r w:rsidRPr="00152780">
        <w:rPr>
          <w:szCs w:val="24"/>
        </w:rPr>
        <w:t xml:space="preserve"> or </w:t>
      </w:r>
      <w:r w:rsidR="00A8783E" w:rsidRPr="00152780">
        <w:rPr>
          <w:szCs w:val="24"/>
        </w:rPr>
        <w:t>“</w:t>
      </w:r>
      <w:r w:rsidRPr="00152780">
        <w:rPr>
          <w:szCs w:val="24"/>
        </w:rPr>
        <w:t>ejecta</w:t>
      </w:r>
      <w:r w:rsidR="00A8783E" w:rsidRPr="00152780">
        <w:rPr>
          <w:szCs w:val="24"/>
        </w:rPr>
        <w:t>”</w:t>
      </w:r>
      <w:r w:rsidRPr="00152780">
        <w:rPr>
          <w:szCs w:val="24"/>
        </w:rPr>
        <w:t xml:space="preserve"> in place of </w:t>
      </w:r>
      <w:r w:rsidR="00A8783E" w:rsidRPr="00152780">
        <w:rPr>
          <w:szCs w:val="24"/>
        </w:rPr>
        <w:t>“</w:t>
      </w:r>
      <w:r w:rsidRPr="00152780">
        <w:rPr>
          <w:szCs w:val="24"/>
        </w:rPr>
        <w:t>secondary ejecta.</w:t>
      </w:r>
      <w:r w:rsidR="00A8783E" w:rsidRPr="00152780">
        <w:rPr>
          <w:szCs w:val="24"/>
        </w:rPr>
        <w:t>”</w:t>
      </w:r>
    </w:p>
    <w:p w14:paraId="0C37CA43" w14:textId="7AB2226B" w:rsidR="00C2073A" w:rsidRPr="00791BED" w:rsidRDefault="00C744A6" w:rsidP="00791BED">
      <w:pPr>
        <w:pStyle w:val="Heading2"/>
      </w:pPr>
      <w:bookmarkStart w:id="69" w:name="_Toc80082810"/>
      <w:bookmarkEnd w:id="68"/>
      <w:r>
        <w:lastRenderedPageBreak/>
        <w:t>6.</w:t>
      </w:r>
      <w:r w:rsidR="00752CB9">
        <w:t>3</w:t>
      </w:r>
      <w:r>
        <w:tab/>
      </w:r>
      <w:r w:rsidR="00C2073A" w:rsidRPr="00C2073A">
        <w:t xml:space="preserve">Model </w:t>
      </w:r>
      <w:r w:rsidR="00886343">
        <w:t>U</w:t>
      </w:r>
      <w:r w:rsidR="00C2073A" w:rsidRPr="00C2073A">
        <w:t>se</w:t>
      </w:r>
      <w:bookmarkEnd w:id="69"/>
    </w:p>
    <w:p w14:paraId="6E4DF594" w14:textId="5FA44FBA" w:rsidR="003B5410" w:rsidRPr="00C2073A" w:rsidRDefault="675E7075" w:rsidP="00791BED">
      <w:pPr>
        <w:pStyle w:val="BodyText"/>
      </w:pPr>
      <w:r>
        <w:t>Spacecraft</w:t>
      </w:r>
      <w:r w:rsidR="00A40A61">
        <w:t xml:space="preserve"> </w:t>
      </w:r>
      <w:r>
        <w:t>can</w:t>
      </w:r>
      <w:r w:rsidR="00A40A61">
        <w:t xml:space="preserve"> </w:t>
      </w:r>
      <w:r>
        <w:t>be</w:t>
      </w:r>
      <w:r w:rsidR="00A40A61">
        <w:t xml:space="preserve"> </w:t>
      </w:r>
      <w:r>
        <w:t>damaged</w:t>
      </w:r>
      <w:r w:rsidR="00A40A61">
        <w:t xml:space="preserve"> </w:t>
      </w:r>
      <w:r>
        <w:t>in</w:t>
      </w:r>
      <w:r w:rsidR="00A40A61">
        <w:t xml:space="preserve"> </w:t>
      </w:r>
      <w:r>
        <w:t>a</w:t>
      </w:r>
      <w:r w:rsidR="00A40A61">
        <w:t xml:space="preserve"> </w:t>
      </w:r>
      <w:r>
        <w:t>number of ways, and one source of risk is penetration of the spacecraft by particle impacts. These particles can be either man-made (such as orbital debris) or natural (such as meteoroids).</w:t>
      </w:r>
      <w:r w:rsidR="00A40A61">
        <w:t xml:space="preserve"> </w:t>
      </w:r>
      <w:r>
        <w:t>The risk of penetration by these particles can be assessed by combining up-to-date models</w:t>
      </w:r>
      <w:r w:rsidR="00A40A61">
        <w:t xml:space="preserve"> </w:t>
      </w:r>
      <w:r>
        <w:t xml:space="preserve">of the environment, a spacecraft description and </w:t>
      </w:r>
      <w:r w:rsidRPr="00791BED">
        <w:t>trajectory</w:t>
      </w:r>
      <w:r>
        <w:t>, and damage equations using</w:t>
      </w:r>
      <w:r w:rsidR="00A40A61">
        <w:t xml:space="preserve"> </w:t>
      </w:r>
      <w:r>
        <w:t>a risk assessment code</w:t>
      </w:r>
      <w:r w:rsidR="00A40A61">
        <w:t xml:space="preserve"> </w:t>
      </w:r>
      <w:r>
        <w:t>(see Figure 6.</w:t>
      </w:r>
      <w:r w:rsidR="00A40A61">
        <w:t>3</w:t>
      </w:r>
      <w:r>
        <w:t>-1).</w:t>
      </w:r>
      <w:r w:rsidR="00A40A61">
        <w:t xml:space="preserve"> </w:t>
      </w:r>
      <w:r>
        <w:t>NASA</w:t>
      </w:r>
      <w:r w:rsidR="00CA450D">
        <w:t>’</w:t>
      </w:r>
      <w:r>
        <w:t>s primary risk assessment code is Bumper, which is operated by the Hypervelocity Impact Technology (HVIT) team at Johnson Space Center</w:t>
      </w:r>
      <w:r w:rsidR="00A40A61">
        <w:t xml:space="preserve"> (JSC)</w:t>
      </w:r>
      <w:r>
        <w:t>.</w:t>
      </w:r>
      <w:r w:rsidR="00A40A61">
        <w:t xml:space="preserve"> </w:t>
      </w:r>
    </w:p>
    <w:p w14:paraId="3D3E1EF1" w14:textId="3D938EA7" w:rsidR="003B5410" w:rsidRDefault="675E7075" w:rsidP="00C2073A">
      <w:pPr>
        <w:pStyle w:val="BodyText"/>
      </w:pPr>
      <w:r>
        <w:t>The risk of damage from impacts is governed not only on the number and properties of particles striking a spacecraft but also by the spacecraft</w:t>
      </w:r>
      <w:r w:rsidR="00A40A61">
        <w:t xml:space="preserve"> </w:t>
      </w:r>
      <w:r>
        <w:t>or asset configuration and its location and motion. For instance, a</w:t>
      </w:r>
      <w:r w:rsidR="00A40A61">
        <w:t xml:space="preserve"> </w:t>
      </w:r>
      <w:r>
        <w:t>sheet of mylar may be vulnerable to small impacts and therefore penetrated many times</w:t>
      </w:r>
      <w:r w:rsidR="00A40A61">
        <w:t xml:space="preserve"> </w:t>
      </w:r>
      <w:r>
        <w:t>compared to a plate of mm-thick aluminum. A simple Whipple shield is very effective at protecting a surface from high-speed meteoroid impacts, but less effective</w:t>
      </w:r>
      <w:r w:rsidR="008C5D31">
        <w:t xml:space="preserve"> </w:t>
      </w:r>
      <w:r>
        <w:t>at blocking slower particles (for this reason, it is customary to use a stuffed Whipple shield to protect against orbital debris impacts, which are slower than</w:t>
      </w:r>
      <w:r w:rsidR="008C5D31">
        <w:t xml:space="preserve"> </w:t>
      </w:r>
      <w:r>
        <w:t>meteoroids). Furthermore,</w:t>
      </w:r>
      <w:r w:rsidR="008C5D31">
        <w:t xml:space="preserve"> </w:t>
      </w:r>
      <w:r>
        <w:t>a spacecraft</w:t>
      </w:r>
      <w:r w:rsidR="00CA450D">
        <w:t>’</w:t>
      </w:r>
      <w:r>
        <w:t>s motion can increase (or decrease) the relative speed of some impacts, changing the risk they pose.</w:t>
      </w:r>
      <w:r w:rsidR="008C5D31">
        <w:t xml:space="preserve"> </w:t>
      </w:r>
      <w:r>
        <w:t>Thus, the outputs from models such as</w:t>
      </w:r>
      <w:r w:rsidR="008C5D31">
        <w:t xml:space="preserve"> </w:t>
      </w:r>
      <w:r w:rsidRPr="675E7075">
        <w:rPr>
          <w:rStyle w:val="spellingerror"/>
        </w:rPr>
        <w:t>MeMoSeE</w:t>
      </w:r>
      <w:r w:rsidR="008C5D31">
        <w:t xml:space="preserve"> </w:t>
      </w:r>
      <w:r>
        <w:t>must be combined with</w:t>
      </w:r>
      <w:r w:rsidR="008C5D31">
        <w:t xml:space="preserve"> </w:t>
      </w:r>
      <w:r>
        <w:t>a spacecraft or asset description and trajectory and the risk of failure or penetration computed according to ballistic limit or damage equations that are specific to the materials in question. This</w:t>
      </w:r>
      <w:r w:rsidR="008C5D31">
        <w:t xml:space="preserve"> </w:t>
      </w:r>
      <w:r>
        <w:t>combination of information and analysis flow is depicted in Figure 6.</w:t>
      </w:r>
      <w:r w:rsidR="00A40A61">
        <w:t>3</w:t>
      </w:r>
      <w:r>
        <w:t>-1.</w:t>
      </w:r>
      <w:r w:rsidR="008C5D31">
        <w:t xml:space="preserve"> </w:t>
      </w:r>
    </w:p>
    <w:p w14:paraId="6632769C" w14:textId="23F6DE1F" w:rsidR="003B5410" w:rsidRDefault="00C2073A" w:rsidP="003B5410">
      <w:pPr>
        <w:pStyle w:val="FigureCentered"/>
        <w:rPr>
          <w:rFonts w:ascii="Segoe UI" w:hAnsi="Segoe UI" w:cs="Segoe UI"/>
          <w:sz w:val="18"/>
          <w:szCs w:val="18"/>
        </w:rPr>
      </w:pPr>
      <w:r>
        <w:rPr>
          <w:noProof/>
        </w:rPr>
        <w:drawing>
          <wp:inline distT="0" distB="0" distL="0" distR="0" wp14:anchorId="206A7029" wp14:editId="36FAA44E">
            <wp:extent cx="4876802" cy="364680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4">
                      <a:extLst>
                        <a:ext uri="{28A0092B-C50C-407E-A947-70E740481C1C}">
                          <a14:useLocalDpi xmlns:a14="http://schemas.microsoft.com/office/drawing/2010/main" val="0"/>
                        </a:ext>
                      </a:extLst>
                    </a:blip>
                    <a:stretch>
                      <a:fillRect/>
                    </a:stretch>
                  </pic:blipFill>
                  <pic:spPr>
                    <a:xfrm>
                      <a:off x="0" y="0"/>
                      <a:ext cx="4876802" cy="3646805"/>
                    </a:xfrm>
                    <a:prstGeom prst="rect">
                      <a:avLst/>
                    </a:prstGeom>
                  </pic:spPr>
                </pic:pic>
              </a:graphicData>
            </a:graphic>
          </wp:inline>
        </w:drawing>
      </w:r>
    </w:p>
    <w:p w14:paraId="38FD19B6" w14:textId="60D46EB6" w:rsidR="003B5410" w:rsidRPr="00C2073A" w:rsidRDefault="675E7075" w:rsidP="003B5410">
      <w:pPr>
        <w:pStyle w:val="Figure"/>
      </w:pPr>
      <w:bookmarkStart w:id="70" w:name="_Toc80082872"/>
      <w:r>
        <w:t>Figure 6.</w:t>
      </w:r>
      <w:r w:rsidR="00A40A61">
        <w:t>3</w:t>
      </w:r>
      <w:r>
        <w:t xml:space="preserve">-1. Risk </w:t>
      </w:r>
      <w:r w:rsidR="00886343">
        <w:t>Assessment Model Flow Chart</w:t>
      </w:r>
      <w:bookmarkEnd w:id="70"/>
    </w:p>
    <w:p w14:paraId="60D02931" w14:textId="395FDE75" w:rsidR="003B5410" w:rsidRPr="00C2073A" w:rsidRDefault="675E7075" w:rsidP="003B5410">
      <w:pPr>
        <w:pStyle w:val="BodyText"/>
      </w:pPr>
      <w:r>
        <w:t xml:space="preserve">MeMoSeE will be one of three environment models that is integrated into the Bumper risk assessment code. The other two are the MEM and the Orbital Debris Engineering Model (ORDEM). MEM contains a dynamical model of the meteoroid environment and uses this model </w:t>
      </w:r>
      <w:r>
        <w:lastRenderedPageBreak/>
        <w:t xml:space="preserve">to compute the flux, speed, impact direction, and bulk density of meteoroids striking a spacecraft on a given trajectory. Users may either attempt to interpret </w:t>
      </w:r>
      <w:ins w:id="71" w:author="Bullock, Leanna S. (LARC-C101)[TEAMS3]" w:date="2021-08-04T11:04:00Z">
        <w:r w:rsidR="00A8783E">
          <w:t xml:space="preserve">the </w:t>
        </w:r>
      </w:ins>
      <w:r>
        <w:t>MEM</w:t>
      </w:r>
      <w:r w:rsidR="00CA450D">
        <w:t>’</w:t>
      </w:r>
      <w:r>
        <w:t xml:space="preserve">s outputs directly, or they can use an established risk assessment code. Similarly, users can use ORDEM to generate descriptions of the debris environment near Earth, or they can rely on Bumper. However, ORDEM is not relevant for lunar-orbiting spacecraft, as the amount of debris generated in cislunar space is far lower and lunar orbits unstable. </w:t>
      </w:r>
    </w:p>
    <w:p w14:paraId="763537C3" w14:textId="53862750" w:rsidR="003B5410" w:rsidRPr="00C2073A" w:rsidRDefault="3CEE81BC" w:rsidP="003B5410">
      <w:pPr>
        <w:pStyle w:val="BodyText"/>
      </w:pPr>
      <w:r>
        <w:t>Unlike MEM and ORDEM, the</w:t>
      </w:r>
      <w:r w:rsidR="00A8783E">
        <w:t xml:space="preserve"> </w:t>
      </w:r>
      <w:r w:rsidRPr="3CEE81BC">
        <w:rPr>
          <w:rStyle w:val="spellingerror"/>
        </w:rPr>
        <w:t>MeMoSeE</w:t>
      </w:r>
      <w:r w:rsidR="00A8783E">
        <w:t xml:space="preserve"> </w:t>
      </w:r>
      <w:r>
        <w:t>code is not intended for public distribution nor for direct incorporation into Bumper. Instead, the developers plan to use it to generate location-specific descriptions of lunar ejecta in the</w:t>
      </w:r>
      <w:r w:rsidR="00A8783E">
        <w:t xml:space="preserve"> </w:t>
      </w:r>
      <w:r>
        <w:t>form of tables that can then be incorporated into risk analyses.</w:t>
      </w:r>
      <w:r w:rsidR="00A8783E">
        <w:t xml:space="preserve"> </w:t>
      </w:r>
      <w:r>
        <w:t>The main output are tables of flux that will be provided via the DSNE document (see</w:t>
      </w:r>
      <w:r w:rsidR="006C5888">
        <w:t xml:space="preserve"> Reference</w:t>
      </w:r>
      <w:r w:rsidR="00285C53">
        <w:t xml:space="preserve"> </w:t>
      </w:r>
      <w:r w:rsidR="00285C53">
        <w:fldChar w:fldCharType="begin"/>
      </w:r>
      <w:r w:rsidR="00285C53">
        <w:instrText xml:space="preserve"> NOTEREF _Ref80040278 \h </w:instrText>
      </w:r>
      <w:r w:rsidR="00285C53">
        <w:fldChar w:fldCharType="separate"/>
      </w:r>
      <w:r w:rsidR="00285C53">
        <w:t>1</w:t>
      </w:r>
      <w:r w:rsidR="00285C53">
        <w:fldChar w:fldCharType="end"/>
      </w:r>
      <w:r w:rsidR="006C5888">
        <w:t>).</w:t>
      </w:r>
    </w:p>
    <w:p w14:paraId="4AAD2CEA" w14:textId="587E66BA" w:rsidR="003B5410" w:rsidRPr="00C2073A" w:rsidRDefault="675E7075" w:rsidP="00C2073A">
      <w:pPr>
        <w:pStyle w:val="BodyText"/>
      </w:pPr>
      <w:r>
        <w:t>While</w:t>
      </w:r>
      <w:r w:rsidR="00A8783E">
        <w:t xml:space="preserve"> </w:t>
      </w:r>
      <w:r w:rsidRPr="675E7075">
        <w:rPr>
          <w:rStyle w:val="spellingerror"/>
        </w:rPr>
        <w:t>MeMoSeE</w:t>
      </w:r>
      <w:r w:rsidR="00A8783E">
        <w:t xml:space="preserve"> </w:t>
      </w:r>
      <w:r>
        <w:t>relies on MEM to calculate the rate of ejecta-generating</w:t>
      </w:r>
      <w:r w:rsidR="00A8783E">
        <w:t xml:space="preserve"> </w:t>
      </w:r>
      <w:r>
        <w:t>meteoroid</w:t>
      </w:r>
      <w:r w:rsidR="00A8783E">
        <w:t xml:space="preserve"> </w:t>
      </w:r>
      <w:r>
        <w:t>impacts, it</w:t>
      </w:r>
      <w:r w:rsidR="00A8783E">
        <w:t xml:space="preserve"> </w:t>
      </w:r>
      <w:r>
        <w:t>is not responsible for generating a description of the meteoroid environment for incorporation into Bumper. MEM continues to provide that information for risk assessments.</w:t>
      </w:r>
      <w:r w:rsidR="00A8783E">
        <w:t xml:space="preserve"> </w:t>
      </w:r>
      <w:r>
        <w:t xml:space="preserve">MEM describes the meteoroid flux only; this includes natural particles traveling through interplanetary space, but it does not include particles liberated from the surface of the Moon by meteoroid or asteroid impacts. These ejected particles largely remain gravitationally bound to the Moon and do not contribute to the meteoroid environment as a </w:t>
      </w:r>
      <w:r w:rsidR="00E24A72">
        <w:t>whole but</w:t>
      </w:r>
      <w:r>
        <w:t xml:space="preserve"> may be able to significantly increase the particle flux near the lunar surface.</w:t>
      </w:r>
      <w:r w:rsidR="00A8783E">
        <w:t xml:space="preserve"> </w:t>
      </w:r>
      <w:r w:rsidRPr="675E7075">
        <w:rPr>
          <w:rStyle w:val="spellingerror"/>
        </w:rPr>
        <w:t>MeMoSeE</w:t>
      </w:r>
      <w:r w:rsidR="00A8783E">
        <w:t xml:space="preserve"> </w:t>
      </w:r>
      <w:r>
        <w:t>fills this gap by modeling lunar ejecta.</w:t>
      </w:r>
      <w:r w:rsidR="00A8783E">
        <w:t xml:space="preserve"> </w:t>
      </w:r>
    </w:p>
    <w:p w14:paraId="52C80B70" w14:textId="48D2357E" w:rsidR="00C2073A" w:rsidRPr="00C2073A" w:rsidRDefault="3CEE81BC" w:rsidP="00C2073A">
      <w:pPr>
        <w:pStyle w:val="Heading3"/>
      </w:pPr>
      <w:bookmarkStart w:id="72" w:name="_Toc80082811"/>
      <w:r>
        <w:t>6.</w:t>
      </w:r>
      <w:r w:rsidR="00752CB9">
        <w:t>3</w:t>
      </w:r>
      <w:r>
        <w:t>.1</w:t>
      </w:r>
      <w:r w:rsidR="675E7075">
        <w:tab/>
      </w:r>
      <w:r>
        <w:t xml:space="preserve">DSNE </w:t>
      </w:r>
      <w:r w:rsidR="00886343">
        <w:t>I</w:t>
      </w:r>
      <w:r>
        <w:t>nputs</w:t>
      </w:r>
      <w:bookmarkEnd w:id="72"/>
    </w:p>
    <w:p w14:paraId="16382E68" w14:textId="23DA0C55" w:rsidR="00C2073A" w:rsidRPr="00DC38F5" w:rsidRDefault="3CEE81BC" w:rsidP="00791BED">
      <w:pPr>
        <w:pStyle w:val="BodyText"/>
      </w:pPr>
      <w:r>
        <w:t xml:space="preserve">The primary use of MeMoSeE is to generate tables of the flux of ejected particles that can be incorporated into the DSNE </w:t>
      </w:r>
      <w:r w:rsidRPr="00791BED">
        <w:t>document</w:t>
      </w:r>
      <w:r w:rsidR="00DC38F5">
        <w:t xml:space="preserve"> [ref.</w:t>
      </w:r>
      <w:r w:rsidR="00285C53">
        <w:t xml:space="preserve"> </w:t>
      </w:r>
      <w:r w:rsidR="00285C53">
        <w:fldChar w:fldCharType="begin"/>
      </w:r>
      <w:r w:rsidR="00285C53">
        <w:instrText xml:space="preserve"> NOTEREF _Ref80040278 \h </w:instrText>
      </w:r>
      <w:r w:rsidR="00285C53">
        <w:fldChar w:fldCharType="separate"/>
      </w:r>
      <w:r w:rsidR="00285C53">
        <w:t>1</w:t>
      </w:r>
      <w:r w:rsidR="00285C53">
        <w:fldChar w:fldCharType="end"/>
      </w:r>
      <w:r w:rsidR="00DC38F5">
        <w:t>].</w:t>
      </w:r>
      <w:r>
        <w:t xml:space="preserve"> </w:t>
      </w:r>
      <w:r w:rsidRPr="00DC38F5">
        <w:t>The DSNE describes a wide variety of environmental hazards and is referenced during the design phase of a mission.</w:t>
      </w:r>
    </w:p>
    <w:p w14:paraId="5BAE7BE5" w14:textId="7C7B1683" w:rsidR="00C2073A" w:rsidRPr="00C2073A" w:rsidRDefault="2C07DA14" w:rsidP="003C4F2B">
      <w:pPr>
        <w:pStyle w:val="BodyText"/>
        <w:spacing w:line="259" w:lineRule="auto"/>
        <w:rPr>
          <w:szCs w:val="24"/>
        </w:rPr>
      </w:pPr>
      <w:r w:rsidRPr="2C07DA14">
        <w:rPr>
          <w:szCs w:val="24"/>
        </w:rPr>
        <w:t xml:space="preserve">The model developer has drafted a new proposed section of the DSNE on lunar ejecta that briefly describes the model and contains three flux tables, a single particle density value, and a size-scaling relation. Each table corresponds to a different selenographic latitude or pair of latitudes (0°, ±45°, and ±90°) and reports the flux in three velocity bins and nine elevation angle bins. The fluxes are those of particles between 1 </w:t>
      </w:r>
      <w:ins w:id="73" w:author="Bullock, Leanna S. (LARC-C101)[TEAMS3]" w:date="2021-08-04T11:19:00Z">
        <w:r w:rsidR="00A8783E">
          <w:t>μ</w:t>
        </w:r>
      </w:ins>
      <w:del w:id="74" w:author="Bullock, Leanna S. (LARC-C101)[TEAMS3]" w:date="2021-08-04T11:19:00Z">
        <w:r w:rsidRPr="2C07DA14" w:rsidDel="00A8783E">
          <w:rPr>
            <w:szCs w:val="24"/>
          </w:rPr>
          <w:delText>micron</w:delText>
        </w:r>
      </w:del>
      <w:r w:rsidRPr="2C07DA14">
        <w:rPr>
          <w:szCs w:val="24"/>
        </w:rPr>
        <w:t xml:space="preserve"> and 1 </w:t>
      </w:r>
      <w:r w:rsidR="00A8783E">
        <w:rPr>
          <w:szCs w:val="24"/>
        </w:rPr>
        <w:t>cm</w:t>
      </w:r>
      <w:r w:rsidRPr="2C07DA14">
        <w:rPr>
          <w:szCs w:val="24"/>
        </w:rPr>
        <w:t xml:space="preserve"> in </w:t>
      </w:r>
      <w:r w:rsidR="00A8783E">
        <w:rPr>
          <w:szCs w:val="24"/>
        </w:rPr>
        <w:t>“</w:t>
      </w:r>
      <w:r w:rsidRPr="2C07DA14">
        <w:rPr>
          <w:szCs w:val="24"/>
        </w:rPr>
        <w:t>size</w:t>
      </w:r>
      <w:r w:rsidR="00A8783E">
        <w:rPr>
          <w:szCs w:val="24"/>
        </w:rPr>
        <w:t>”</w:t>
      </w:r>
      <w:r w:rsidRPr="2C07DA14">
        <w:rPr>
          <w:szCs w:val="24"/>
        </w:rPr>
        <w:t>, although it is not specified whether this size is radius, diameter, or some other quantity.</w:t>
      </w:r>
    </w:p>
    <w:p w14:paraId="21007F45" w14:textId="7824E5BC" w:rsidR="00C2073A" w:rsidRPr="00C2073A" w:rsidRDefault="590DB24A" w:rsidP="590DB24A">
      <w:pPr>
        <w:pStyle w:val="BodyText"/>
        <w:rPr>
          <w:szCs w:val="24"/>
        </w:rPr>
      </w:pPr>
      <w:r>
        <w:t xml:space="preserve">The damage done by a particle impart is typically expressed as a function of impactor diameter, bulk density, speed, and impact angle. Thus, some description of these four quantities must be provided. The proposed DSNE inputs break the flux down by impact speed and elevation angle; it is stated that the variation with azimuth is small, implying that readers should assume axisymmetry about the zenith. The size distribution is handled by providing an equation that can be used to scale the flux values to the desired minimum </w:t>
      </w:r>
      <w:r w:rsidR="00A8783E">
        <w:t>“</w:t>
      </w:r>
      <w:r>
        <w:t>size,</w:t>
      </w:r>
      <w:r w:rsidR="00A8783E">
        <w:t>”</w:t>
      </w:r>
      <w:r>
        <w:t xml:space="preserve"> and readers are advised to use a particle density of 3100 kg m</w:t>
      </w:r>
      <w:commentRangeStart w:id="75"/>
      <w:r w:rsidRPr="00A8783E">
        <w:rPr>
          <w:vertAlign w:val="superscript"/>
          <w:rPrChange w:id="76" w:author="Bullock, Leanna S. (LARC-C101)[TEAMS3]" w:date="2021-08-04T11:21:00Z">
            <w:rPr/>
          </w:rPrChange>
        </w:rPr>
        <w:t>-3</w:t>
      </w:r>
      <w:commentRangeEnd w:id="75"/>
      <w:r w:rsidR="00A8783E">
        <w:rPr>
          <w:rStyle w:val="CommentReference"/>
        </w:rPr>
        <w:commentReference w:id="75"/>
      </w:r>
      <w:r>
        <w:t>.</w:t>
      </w:r>
    </w:p>
    <w:p w14:paraId="5BE16A29" w14:textId="162F327A" w:rsidR="00C2073A" w:rsidRPr="00791BED" w:rsidDel="00020C69" w:rsidRDefault="3CEE81BC" w:rsidP="00791BED">
      <w:pPr>
        <w:pStyle w:val="Heading3"/>
      </w:pPr>
      <w:bookmarkStart w:id="77" w:name="_Toc80082812"/>
      <w:r w:rsidRPr="00E12664">
        <w:t>6.</w:t>
      </w:r>
      <w:r w:rsidR="00752CB9">
        <w:t>3</w:t>
      </w:r>
      <w:r w:rsidRPr="00E12664">
        <w:t>.2</w:t>
      </w:r>
      <w:r w:rsidR="2FD77030">
        <w:tab/>
      </w:r>
      <w:r w:rsidRPr="00E12664">
        <w:t xml:space="preserve">Bumper </w:t>
      </w:r>
      <w:r w:rsidR="00886343">
        <w:t>I</w:t>
      </w:r>
      <w:r w:rsidRPr="00E12664">
        <w:t>ntegration</w:t>
      </w:r>
      <w:bookmarkEnd w:id="77"/>
    </w:p>
    <w:p w14:paraId="2E30C73A" w14:textId="312A602E" w:rsidR="00C2073A" w:rsidRPr="00C2073A" w:rsidDel="00020C69" w:rsidRDefault="42BC66BA" w:rsidP="00791BED">
      <w:pPr>
        <w:pStyle w:val="BodyText"/>
        <w:rPr>
          <w:b/>
          <w:highlight w:val="yellow"/>
        </w:rPr>
      </w:pPr>
      <w:r>
        <w:t xml:space="preserve">MeMoSeE output is an input to the micrometeoroid impact risk codes used to verify spacecraft meet the impact risk system-requirements. The computer program Bumper is the NASA product used to evaluate NASA spacecraft (see, </w:t>
      </w:r>
      <w:commentRangeStart w:id="78"/>
      <w:r w:rsidR="00A8783E">
        <w:t xml:space="preserve">Section </w:t>
      </w:r>
      <w:r>
        <w:t>10.5.2</w:t>
      </w:r>
      <w:commentRangeEnd w:id="78"/>
      <w:r w:rsidR="00A8783E">
        <w:rPr>
          <w:rStyle w:val="CommentReference"/>
        </w:rPr>
        <w:commentReference w:id="78"/>
      </w:r>
      <w:r w:rsidR="00A8783E">
        <w:t xml:space="preserve">); </w:t>
      </w:r>
      <w:r>
        <w:t>however</w:t>
      </w:r>
      <w:r w:rsidR="00A8783E">
        <w:t>,</w:t>
      </w:r>
      <w:r>
        <w:t xml:space="preserve"> the NASA partners also use a number of different codes. The MeMoSeE and Bumper developers concurred on the format of the tables of MeMoSeE output included in a DSNE draft during the third quarter of 2020. Subsequently, the Bumper developers implemented the MeMoSeE environment tables in a </w:t>
      </w:r>
      <w:r>
        <w:lastRenderedPageBreak/>
        <w:t xml:space="preserve">developmental version of Bumper. The </w:t>
      </w:r>
      <w:r w:rsidRPr="00791BED">
        <w:t>MeMoSeE</w:t>
      </w:r>
      <w:r>
        <w:t xml:space="preserve"> environment is not available in versions of Bumper released to NASA partners and contractors.</w:t>
      </w:r>
    </w:p>
    <w:p w14:paraId="386102FE" w14:textId="3D8E4BE2" w:rsidR="00E12664" w:rsidRPr="00C2073A" w:rsidDel="00020C69" w:rsidRDefault="3CEE81BC" w:rsidP="00791BED">
      <w:pPr>
        <w:pStyle w:val="BodyText"/>
      </w:pPr>
      <w:r>
        <w:t>The Bumper developers think implementing the MeMoSeE environment in the NASA partner codes is straightforward. This can be done by either reformatting the DSNE tables into the STENVI environment data interchange format (which is read directly by the European Space Agency</w:t>
      </w:r>
      <w:r w:rsidR="00CA450D">
        <w:t>’</w:t>
      </w:r>
      <w:r>
        <w:t>s ESABase code) or through copying the DSNE tables into code specific input data files as the Bumper developers did.</w:t>
      </w:r>
    </w:p>
    <w:p w14:paraId="04A29AD9" w14:textId="610F41B8" w:rsidR="00E12664" w:rsidRPr="00152780" w:rsidRDefault="6FA6D195" w:rsidP="00791BED">
      <w:pPr>
        <w:pStyle w:val="BodyText"/>
      </w:pPr>
      <w:bookmarkStart w:id="79" w:name="_Hlk80027719"/>
      <w:r w:rsidRPr="00152780">
        <w:rPr>
          <w:b/>
          <w:bCs/>
        </w:rPr>
        <w:t>Finding 1:</w:t>
      </w:r>
      <w:r w:rsidRPr="00152780">
        <w:t xml:space="preserve"> The</w:t>
      </w:r>
      <w:r w:rsidRPr="00152780">
        <w:rPr>
          <w:b/>
          <w:bCs/>
        </w:rPr>
        <w:t xml:space="preserve"> </w:t>
      </w:r>
      <w:r w:rsidRPr="00152780">
        <w:t xml:space="preserve">DSNE tables do provide the information necessary for Bumper </w:t>
      </w:r>
      <w:r w:rsidR="006C5888" w:rsidRPr="00152780">
        <w:t>micrometeoroid and orbital debris (</w:t>
      </w:r>
      <w:r w:rsidRPr="00152780">
        <w:t>MMOD</w:t>
      </w:r>
      <w:r w:rsidR="006C5888" w:rsidRPr="00152780">
        <w:t>)</w:t>
      </w:r>
      <w:r w:rsidRPr="00152780">
        <w:t xml:space="preserve"> risk assessments. </w:t>
      </w:r>
    </w:p>
    <w:p w14:paraId="7F5113D1" w14:textId="3F807763" w:rsidR="00C744A6" w:rsidRPr="00AB4C1B" w:rsidRDefault="00C744A6" w:rsidP="00791BED">
      <w:pPr>
        <w:pStyle w:val="Heading1"/>
      </w:pPr>
      <w:bookmarkStart w:id="80" w:name="_Toc80082813"/>
      <w:bookmarkEnd w:id="79"/>
      <w:r>
        <w:t>7.0</w:t>
      </w:r>
      <w:r>
        <w:tab/>
        <w:t xml:space="preserve">Section </w:t>
      </w:r>
      <w:r w:rsidRPr="003C18DC">
        <w:t xml:space="preserve">1 </w:t>
      </w:r>
      <w:r w:rsidR="00886343">
        <w:sym w:font="Symbol" w:char="F02D"/>
      </w:r>
      <w:r>
        <w:t xml:space="preserve"> </w:t>
      </w:r>
      <w:r w:rsidRPr="00791BED">
        <w:t>Primary</w:t>
      </w:r>
      <w:r w:rsidRPr="003C18DC">
        <w:t xml:space="preserve"> </w:t>
      </w:r>
      <w:r w:rsidR="00886343">
        <w:t>I</w:t>
      </w:r>
      <w:r w:rsidRPr="003C18DC">
        <w:t xml:space="preserve">mpact </w:t>
      </w:r>
      <w:r w:rsidR="00886343">
        <w:t>F</w:t>
      </w:r>
      <w:r w:rsidRPr="003C18DC">
        <w:t>lux</w:t>
      </w:r>
      <w:bookmarkEnd w:id="80"/>
    </w:p>
    <w:p w14:paraId="647244D1" w14:textId="647A1907" w:rsidR="00C744A6" w:rsidRPr="003C18DC" w:rsidRDefault="00C744A6" w:rsidP="00791BED">
      <w:pPr>
        <w:pStyle w:val="BodyText"/>
      </w:pPr>
      <w:r w:rsidRPr="003C18DC">
        <w:t xml:space="preserve">MeMoSeE models the flux, speed, and elevation angle of particles produced by impacts of meteoroids and asteroids on the lunar surface. These primary impactors range in mass from 1 μg to </w:t>
      </w:r>
      <w:commentRangeStart w:id="81"/>
      <w:r w:rsidR="10075F25">
        <w:t>1.</w:t>
      </w:r>
      <w:commentRangeStart w:id="82"/>
      <w:r w:rsidR="10075F25">
        <w:t>6</w:t>
      </w:r>
      <w:r w:rsidR="00A8783E">
        <w:t> × </w:t>
      </w:r>
      <w:r w:rsidR="10075F25">
        <w:t>10</w:t>
      </w:r>
      <w:r w:rsidR="10075F25" w:rsidRPr="00E12664">
        <w:rPr>
          <w:vertAlign w:val="superscript"/>
        </w:rPr>
        <w:t>15</w:t>
      </w:r>
      <w:commentRangeEnd w:id="82"/>
      <w:r>
        <w:rPr>
          <w:rStyle w:val="CommentReference"/>
        </w:rPr>
        <w:commentReference w:id="82"/>
      </w:r>
      <w:r w:rsidR="10075F25">
        <w:t xml:space="preserve"> </w:t>
      </w:r>
      <w:commentRangeEnd w:id="81"/>
      <w:r w:rsidR="003B5289">
        <w:rPr>
          <w:rStyle w:val="CommentReference"/>
        </w:rPr>
        <w:commentReference w:id="81"/>
      </w:r>
      <w:r w:rsidRPr="003C18DC">
        <w:t xml:space="preserve">g in size, where the upper bound </w:t>
      </w:r>
      <w:r w:rsidRPr="00791BED">
        <w:t>is</w:t>
      </w:r>
      <w:r w:rsidRPr="003C18DC">
        <w:t xml:space="preserve"> the mass of a sphere that is 1 km in diameter and has a density of 3000 kg m</w:t>
      </w:r>
      <w:r w:rsidRPr="003C18DC">
        <w:rPr>
          <w:vertAlign w:val="superscript"/>
        </w:rPr>
        <w:t>-3</w:t>
      </w:r>
      <w:r w:rsidRPr="003C18DC">
        <w:t>.</w:t>
      </w:r>
    </w:p>
    <w:p w14:paraId="0EC6E490" w14:textId="0E8F109C" w:rsidR="00C744A6" w:rsidRPr="00AB4C1B" w:rsidRDefault="00AB4C1B" w:rsidP="00AB4C1B">
      <w:pPr>
        <w:pStyle w:val="Heading2"/>
      </w:pPr>
      <w:bookmarkStart w:id="83" w:name="_Toc80082814"/>
      <w:r>
        <w:t>7.1</w:t>
      </w:r>
      <w:r>
        <w:tab/>
      </w:r>
      <w:r w:rsidR="00C744A6" w:rsidRPr="003C18DC">
        <w:t>Meteoroids</w:t>
      </w:r>
      <w:bookmarkEnd w:id="83"/>
    </w:p>
    <w:p w14:paraId="7F3B2B98" w14:textId="2159034C" w:rsidR="00C744A6" w:rsidRPr="003C18DC" w:rsidRDefault="2C07DA14" w:rsidP="00AB4C1B">
      <w:pPr>
        <w:pStyle w:val="BodyText"/>
      </w:pPr>
      <w:r>
        <w:t>Small primary impactors, or meteoroids, are modeled using the MEM, version 3</w:t>
      </w:r>
      <w:r w:rsidR="00DC38F5">
        <w:t xml:space="preserve"> [ref</w:t>
      </w:r>
      <w:r>
        <w:t>.</w:t>
      </w:r>
      <w:r w:rsidR="00DC38F5">
        <w:t xml:space="preserve"> </w:t>
      </w:r>
      <w:r w:rsidR="00A8783E" w:rsidRPr="00DC38F5">
        <w:fldChar w:fldCharType="begin"/>
      </w:r>
      <w:r w:rsidR="00A8783E" w:rsidRPr="00DC38F5">
        <w:instrText xml:space="preserve"> NOTEREF _Ref78968764 \h  \* MERGEFORMAT </w:instrText>
      </w:r>
      <w:r w:rsidR="00A8783E" w:rsidRPr="00DC38F5">
        <w:fldChar w:fldCharType="separate"/>
      </w:r>
      <w:r w:rsidR="00285C53">
        <w:t>12</w:t>
      </w:r>
      <w:r w:rsidR="00A8783E" w:rsidRPr="00DC38F5">
        <w:fldChar w:fldCharType="end"/>
      </w:r>
      <w:r w:rsidR="00A8783E" w:rsidRPr="00DC38F5">
        <w:t>,</w:t>
      </w:r>
      <w:r w:rsidR="00285C53">
        <w:t xml:space="preserve"> </w:t>
      </w:r>
      <w:r w:rsidR="00A8783E" w:rsidRPr="00DC38F5">
        <w:fldChar w:fldCharType="begin"/>
      </w:r>
      <w:r w:rsidR="00A8783E" w:rsidRPr="00DC38F5">
        <w:instrText xml:space="preserve"> NOTEREF _Ref78963297 \h  \* MERGEFORMAT </w:instrText>
      </w:r>
      <w:r w:rsidR="00A8783E" w:rsidRPr="00DC38F5">
        <w:fldChar w:fldCharType="separate"/>
      </w:r>
      <w:r w:rsidR="00285C53">
        <w:t>13</w:t>
      </w:r>
      <w:r w:rsidR="00A8783E" w:rsidRPr="00DC38F5">
        <w:fldChar w:fldCharType="end"/>
      </w:r>
      <w:r w:rsidR="00DC38F5">
        <w:t>].</w:t>
      </w:r>
      <w:r>
        <w:t xml:space="preserve"> For each selenographic latitude of interest, the modeler generated a series of state vectors corresponding to a point on and rotating with the surface of the Moon at that latitude. These state vectors spanned a Metonic cycle (19 years) and thus represent an average meteoroid environment seen at that latitude. The resulting fluxes, speeds, and impact angles generated by MEM were used as inputs to the chosen cratering relation.</w:t>
      </w:r>
    </w:p>
    <w:p w14:paraId="1C046AC5" w14:textId="17591A7C" w:rsidR="00C744A6" w:rsidRPr="003C18DC" w:rsidRDefault="00C744A6" w:rsidP="00AB4C1B">
      <w:pPr>
        <w:pStyle w:val="BodyText"/>
      </w:pPr>
      <w:r w:rsidRPr="003C18DC">
        <w:t>MEM specifically describes the sporadic meteoroid complex, and the particles it models arise from different families of comets. It does not describe the directionality of NEOs. Thus, above a certain size threshold, it becomes necessary to switch to an asteroid dynamical model. MEM</w:t>
      </w:r>
      <w:r w:rsidR="00CA450D">
        <w:t>’</w:t>
      </w:r>
      <w:r w:rsidRPr="003C18DC">
        <w:t>s upper mass limit is 10 g, and so the modeler uses this as the dividing line between meteoroids and asteroids.</w:t>
      </w:r>
    </w:p>
    <w:p w14:paraId="7080C77A" w14:textId="164AFD33" w:rsidR="00C744A6" w:rsidRPr="003C18DC" w:rsidRDefault="00C744A6" w:rsidP="00AB4C1B">
      <w:pPr>
        <w:pStyle w:val="BodyText"/>
      </w:pPr>
      <w:r w:rsidRPr="003C18DC">
        <w:t xml:space="preserve">MEM </w:t>
      </w:r>
      <w:ins w:id="84" w:author="Bullock, Leanna S. (LARC-C101)[TEAMS3]" w:date="2021-08-04T11:34:00Z">
        <w:r w:rsidR="00CA450D">
          <w:t xml:space="preserve">version </w:t>
        </w:r>
      </w:ins>
      <w:r w:rsidRPr="003C18DC">
        <w:t xml:space="preserve">3 is a mature, peer-reviewed model. It is not the only possible choice for describing meteoroid impacts, but it is certainly reasonable to use MEM </w:t>
      </w:r>
      <w:ins w:id="85" w:author="Bullock, Leanna S. (LARC-C101)[TEAMS3]" w:date="2021-08-04T11:34:00Z">
        <w:r w:rsidR="00CA450D">
          <w:t xml:space="preserve">version </w:t>
        </w:r>
      </w:ins>
      <w:r w:rsidRPr="003C18DC">
        <w:t xml:space="preserve">3 to describe the flux, speed, density, and directionality of meteoroids impacting the Moon in the </w:t>
      </w:r>
      <w:r w:rsidR="00A8783E" w:rsidRPr="003C18DC">
        <w:t>1</w:t>
      </w:r>
      <w:r w:rsidR="00A8783E">
        <w:t>-</w:t>
      </w:r>
      <w:r w:rsidRPr="003C18DC">
        <w:t>μg</w:t>
      </w:r>
      <w:r w:rsidR="00A8783E">
        <w:t xml:space="preserve"> to </w:t>
      </w:r>
      <w:r w:rsidR="00A8783E" w:rsidRPr="003C18DC">
        <w:t>10</w:t>
      </w:r>
      <w:r w:rsidR="00A8783E">
        <w:t>-</w:t>
      </w:r>
      <w:r w:rsidRPr="003C18DC">
        <w:t>g mass range.</w:t>
      </w:r>
    </w:p>
    <w:p w14:paraId="17719134" w14:textId="666A0D67" w:rsidR="00C744A6" w:rsidRPr="00791BED" w:rsidRDefault="00AB4C1B" w:rsidP="00791BED">
      <w:pPr>
        <w:pStyle w:val="Heading2"/>
      </w:pPr>
      <w:bookmarkStart w:id="86" w:name="_Toc80082815"/>
      <w:r>
        <w:t>7.2</w:t>
      </w:r>
      <w:r>
        <w:tab/>
      </w:r>
      <w:r w:rsidR="00C744A6" w:rsidRPr="003C18DC">
        <w:t xml:space="preserve">Near-Earth </w:t>
      </w:r>
      <w:r w:rsidR="00886343">
        <w:t>O</w:t>
      </w:r>
      <w:r w:rsidR="00C744A6" w:rsidRPr="003C18DC">
        <w:t>bjects</w:t>
      </w:r>
      <w:r w:rsidR="00A8783E">
        <w:t xml:space="preserve"> (NEO)</w:t>
      </w:r>
      <w:bookmarkEnd w:id="86"/>
    </w:p>
    <w:p w14:paraId="7ADC315B" w14:textId="2289CB1A" w:rsidR="00C744A6" w:rsidRPr="00791BED" w:rsidRDefault="00AB4C1B" w:rsidP="00791BED">
      <w:pPr>
        <w:pStyle w:val="Heading3"/>
      </w:pPr>
      <w:bookmarkStart w:id="87" w:name="_Toc80082816"/>
      <w:r>
        <w:t>7.2.1</w:t>
      </w:r>
      <w:r>
        <w:tab/>
      </w:r>
      <w:r w:rsidR="00C744A6" w:rsidRPr="003C18DC">
        <w:t>Flux</w:t>
      </w:r>
      <w:bookmarkEnd w:id="87"/>
    </w:p>
    <w:p w14:paraId="6C5E7C79" w14:textId="0BEF5E91" w:rsidR="00C744A6" w:rsidRPr="00AB4C1B" w:rsidRDefault="2C07DA14" w:rsidP="00AB4C1B">
      <w:pPr>
        <w:pStyle w:val="BodyTextKeepwithNext"/>
      </w:pPr>
      <w:r>
        <w:t xml:space="preserve">Above the </w:t>
      </w:r>
      <w:r w:rsidR="00CA450D">
        <w:t>10-</w:t>
      </w:r>
      <w:r>
        <w:t xml:space="preserve">g threshold, the modelers use the Brown et al. </w:t>
      </w:r>
      <w:r w:rsidR="00DC38F5">
        <w:t xml:space="preserve">[ref. </w:t>
      </w:r>
      <w:r w:rsidR="00CA450D" w:rsidRPr="00DC38F5">
        <w:fldChar w:fldCharType="begin"/>
      </w:r>
      <w:r w:rsidR="00CA450D" w:rsidRPr="00DC38F5">
        <w:instrText xml:space="preserve"> NOTEREF _Ref78963393 \h  \* MERGEFORMAT </w:instrText>
      </w:r>
      <w:r w:rsidR="00CA450D" w:rsidRPr="00DC38F5">
        <w:fldChar w:fldCharType="separate"/>
      </w:r>
      <w:r w:rsidR="00285C53">
        <w:t>14</w:t>
      </w:r>
      <w:r w:rsidR="00CA450D" w:rsidRPr="00DC38F5">
        <w:fldChar w:fldCharType="end"/>
      </w:r>
      <w:r w:rsidR="00DC38F5">
        <w:t>]</w:t>
      </w:r>
      <w:r>
        <w:t xml:space="preserve"> relation for the NEO flux, adjusted for the difference in gravitational focusing at the Moon vs. the Earth and converted to a mass-limited flux</w:t>
      </w:r>
      <w:r w:rsidR="00DC38F5">
        <w:t xml:space="preserve"> [ref</w:t>
      </w:r>
      <w:r>
        <w:t>.</w:t>
      </w:r>
      <w:r w:rsidR="00CA450D" w:rsidRPr="00DC38F5">
        <w:fldChar w:fldCharType="begin"/>
      </w:r>
      <w:r w:rsidR="00CA450D" w:rsidRPr="00DC38F5">
        <w:instrText xml:space="preserve"> NOTEREF _Ref78969473 \h  \* MERGEFORMAT </w:instrText>
      </w:r>
      <w:r w:rsidR="00CA450D" w:rsidRPr="00DC38F5">
        <w:fldChar w:fldCharType="separate"/>
      </w:r>
      <w:r w:rsidR="00285C53">
        <w:t>15</w:t>
      </w:r>
      <w:r w:rsidR="00CA450D" w:rsidRPr="00DC38F5">
        <w:fldChar w:fldCharType="end"/>
      </w:r>
      <w:r w:rsidR="00DC38F5">
        <w:t>].</w:t>
      </w:r>
      <w:r>
        <w:t xml:space="preserve"> The flux per unit lunar surface area is </w:t>
      </w:r>
    </w:p>
    <w:p w14:paraId="7FDA1714" w14:textId="7829ED82" w:rsidR="00C744A6" w:rsidRPr="003C18DC" w:rsidRDefault="00886343" w:rsidP="00AB4C1B">
      <w:pPr>
        <w:pStyle w:val="Equationwith"/>
      </w:pPr>
      <w:r>
        <w:tab/>
      </w:r>
      <m:oMath>
        <m:sSub>
          <m:sSubPr>
            <m:ctrlPr>
              <w:rPr>
                <w:rFonts w:ascii="Cambria Math" w:hAnsi="Cambria Math"/>
              </w:rPr>
            </m:ctrlPr>
          </m:sSubPr>
          <m:e>
            <m:r>
              <w:rPr>
                <w:rFonts w:ascii="Cambria Math" w:hAnsi="Cambria Math"/>
              </w:rPr>
              <m:t>g</m:t>
            </m:r>
          </m:e>
          <m:sub>
            <m:r>
              <w:rPr>
                <w:rFonts w:ascii="Cambria Math" w:hAnsi="Cambria Math"/>
              </w:rPr>
              <m:t>lun</m:t>
            </m:r>
          </m:sub>
        </m:sSub>
        <m:r>
          <m:rPr>
            <m:sty m:val="p"/>
          </m:rPr>
          <w:rPr>
            <w:rFonts w:ascii="Cambria Math" w:hAnsi="Cambria Math"/>
          </w:rPr>
          <m:t>=2.89×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-11</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 xml:space="preserve"> yr</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-0.9</m:t>
            </m:r>
          </m:sup>
        </m:sSup>
      </m:oMath>
      <w:r>
        <w:tab/>
      </w:r>
      <w:r w:rsidR="00CA450D">
        <w:t>(7-1)</w:t>
      </w:r>
    </w:p>
    <w:p w14:paraId="6CB45479" w14:textId="6F56F264" w:rsidR="00C744A6" w:rsidRPr="003C18DC" w:rsidRDefault="00C744A6" w:rsidP="00AB4C1B">
      <w:pPr>
        <w:pStyle w:val="BodyText"/>
      </w:pPr>
      <w:r w:rsidRPr="003C18DC">
        <w:t xml:space="preserve">where </w:t>
      </w:r>
      <m:oMath>
        <m:r>
          <w:rPr>
            <w:rFonts w:ascii="Cambria Math" w:hAnsi="Cambria Math"/>
          </w:rPr>
          <m:t>m</m:t>
        </m:r>
      </m:oMath>
      <w:r w:rsidRPr="003C18DC">
        <w:t xml:space="preserve"> is the mass of the impactor in </w:t>
      </w:r>
      <w:del w:id="88" w:author="Bullock, Leanna S. (LARC-C101)[TEAMS3]" w:date="2021-08-16T17:40:00Z">
        <w:r w:rsidRPr="003C18DC" w:rsidDel="00DC38F5">
          <w:delText>kg</w:delText>
        </w:r>
      </w:del>
      <w:ins w:id="89" w:author="Bullock, Leanna S. (LARC-C101)[TEAMS3]" w:date="2021-08-16T17:40:00Z">
        <w:r w:rsidR="00DC38F5">
          <w:t>kilograms</w:t>
        </w:r>
      </w:ins>
      <w:r w:rsidRPr="003C18DC">
        <w:t xml:space="preserve">. Above the </w:t>
      </w:r>
      <w:r w:rsidR="00CA450D" w:rsidRPr="003C18DC">
        <w:t>10</w:t>
      </w:r>
      <w:r w:rsidR="00CA450D">
        <w:t>-</w:t>
      </w:r>
      <w:r w:rsidRPr="003C18DC">
        <w:t xml:space="preserve">g threshold, MeMoSeE rescales the high-density component of the MEM outputs such that its total matches that of Eq. </w:t>
      </w:r>
      <w:del w:id="90" w:author="Bullock, Leanna S. (LARC-C101)[TEAMS3]" w:date="2021-08-04T11:40:00Z">
        <w:r w:rsidRPr="003C18DC" w:rsidDel="00CA450D">
          <w:delText>flun</w:delText>
        </w:r>
      </w:del>
      <w:ins w:id="91" w:author="Bullock, Leanna S. (LARC-C101)[TEAMS3]" w:date="2021-08-04T11:40:00Z">
        <w:r w:rsidR="00CA450D">
          <w:t>7-1</w:t>
        </w:r>
      </w:ins>
      <w:r w:rsidRPr="003C18DC">
        <w:t xml:space="preserve">, after multiplying by 4 to convert to a flux per unit cross-sectional area. However, this re-scaling appears to be done incorrectly. </w:t>
      </w:r>
    </w:p>
    <w:p w14:paraId="673B7624" w14:textId="55EEF3F4" w:rsidR="66B506F5" w:rsidRPr="00791BED" w:rsidRDefault="66B506F5" w:rsidP="66B506F5">
      <w:pPr>
        <w:pStyle w:val="BodyText"/>
      </w:pPr>
      <w:r>
        <w:lastRenderedPageBreak/>
        <w:t xml:space="preserve">Eq. </w:t>
      </w:r>
      <w:del w:id="92" w:author="Bullock, Leanna S. (LARC-C101)[TEAMS3]" w:date="2021-08-04T11:38:00Z">
        <w:r w:rsidDel="00CA450D">
          <w:delText>flun</w:delText>
        </w:r>
        <w:commentRangeStart w:id="93"/>
        <w:commentRangeEnd w:id="93"/>
        <w:r w:rsidR="00B1246C" w:rsidDel="00CA450D">
          <w:rPr>
            <w:rStyle w:val="CommentReference"/>
          </w:rPr>
          <w:commentReference w:id="93"/>
        </w:r>
        <w:r w:rsidDel="00CA450D">
          <w:delText xml:space="preserve"> </w:delText>
        </w:r>
      </w:del>
      <w:ins w:id="94" w:author="Bullock, Leanna S. (LARC-C101)[TEAMS3]" w:date="2021-08-04T11:38:00Z">
        <w:r w:rsidR="00CA450D">
          <w:t xml:space="preserve">7-1 </w:t>
        </w:r>
      </w:ins>
      <w:r>
        <w:t xml:space="preserve">gives the large impactor flux averaged over the entire surface of the Moon. This is most analogous to the flux computed for MEM on an outward-facing plate. It is not analogous to the </w:t>
      </w:r>
      <w:r w:rsidR="00A8783E">
        <w:t>“</w:t>
      </w:r>
      <w:r>
        <w:t>total cross-sectional flux</w:t>
      </w:r>
      <w:r w:rsidR="00A8783E">
        <w:t>”</w:t>
      </w:r>
      <w:r>
        <w:t xml:space="preserve"> listed at the top of the MEM output files, which is analogous to the flux on a sphere hovering just above the lunar surface. Furthermore, the total flux computed by MEM may vary per location.</w:t>
      </w:r>
    </w:p>
    <w:p w14:paraId="4F222810" w14:textId="7569D6C7" w:rsidR="66B506F5" w:rsidRPr="00152780" w:rsidRDefault="66B506F5" w:rsidP="66B506F5">
      <w:pPr>
        <w:pStyle w:val="BodyText"/>
        <w:rPr>
          <w:szCs w:val="24"/>
        </w:rPr>
      </w:pPr>
      <w:bookmarkStart w:id="95" w:name="_Hlk80028044"/>
      <w:r w:rsidRPr="00152780">
        <w:rPr>
          <w:b/>
          <w:bCs/>
        </w:rPr>
        <w:t>Finding 2:</w:t>
      </w:r>
      <w:r w:rsidRPr="00152780">
        <w:t xml:space="preserve"> </w:t>
      </w:r>
      <w:r w:rsidRPr="00152780">
        <w:rPr>
          <w:szCs w:val="24"/>
        </w:rPr>
        <w:t>The NEO flux appears to be implemented incorrectly in the model. A meteoroid flux that is partially shielded by the Moon is rescaled using a NEO flux that contains no such shielding.</w:t>
      </w:r>
    </w:p>
    <w:p w14:paraId="11271921" w14:textId="4E78F1EB" w:rsidR="6FA6D195" w:rsidRPr="00152780" w:rsidRDefault="6FA6D195" w:rsidP="6FA6D195">
      <w:pPr>
        <w:pStyle w:val="BodyText"/>
        <w:rPr>
          <w:szCs w:val="24"/>
        </w:rPr>
      </w:pPr>
      <w:bookmarkStart w:id="96" w:name="_Hlk80028052"/>
      <w:bookmarkEnd w:id="95"/>
      <w:r w:rsidRPr="00152780">
        <w:rPr>
          <w:b/>
          <w:bCs/>
        </w:rPr>
        <w:t xml:space="preserve">Recommendation 4: </w:t>
      </w:r>
      <w:r w:rsidRPr="00152780">
        <w:rPr>
          <w:szCs w:val="24"/>
        </w:rPr>
        <w:t>The meteoroid-to-NEO flux scaling should be conducted using the meteoroid flux on a flat plate facing away from the lunar surface and the NEO flux on the lunar surface per unit surface area.</w:t>
      </w:r>
    </w:p>
    <w:bookmarkEnd w:id="96"/>
    <w:p w14:paraId="73B8F97B" w14:textId="44848F31" w:rsidR="00C744A6" w:rsidRPr="003415B6" w:rsidRDefault="2FD77030" w:rsidP="00791BED">
      <w:pPr>
        <w:pStyle w:val="BodyTextKeepwithNext"/>
      </w:pPr>
      <w:r w:rsidRPr="003415B6">
        <w:t>One possible approach is the following:</w:t>
      </w:r>
    </w:p>
    <w:p w14:paraId="1A47DF3E" w14:textId="248D0A47" w:rsidR="00C744A6" w:rsidRPr="003415B6" w:rsidRDefault="2FD77030" w:rsidP="004947FE">
      <w:pPr>
        <w:pStyle w:val="ListParagraph"/>
        <w:numPr>
          <w:ilvl w:val="0"/>
          <w:numId w:val="14"/>
        </w:numPr>
      </w:pPr>
      <w:r w:rsidRPr="003415B6">
        <w:t>Select a large number of random points on the surface of the Moon</w:t>
      </w:r>
      <w:r w:rsidR="00CA450D">
        <w:t>’</w:t>
      </w:r>
      <w:r w:rsidRPr="003415B6">
        <w:t>s surface, and a corresponding number of random Julian dates within a single Metonic cycle.</w:t>
      </w:r>
      <w:r w:rsidR="00743DCB">
        <w:t xml:space="preserve"> </w:t>
      </w:r>
    </w:p>
    <w:p w14:paraId="524C153B" w14:textId="743F0423" w:rsidR="00C744A6" w:rsidRPr="003415B6" w:rsidRDefault="2FD77030" w:rsidP="004947FE">
      <w:pPr>
        <w:pStyle w:val="ListParagraph"/>
        <w:numPr>
          <w:ilvl w:val="0"/>
          <w:numId w:val="14"/>
        </w:numPr>
      </w:pPr>
      <w:r w:rsidRPr="003415B6">
        <w:t xml:space="preserve">Generate a </w:t>
      </w:r>
      <w:r w:rsidR="00A8783E">
        <w:t>“</w:t>
      </w:r>
      <w:r w:rsidRPr="003415B6">
        <w:t>trajectory</w:t>
      </w:r>
      <w:r w:rsidR="00A8783E">
        <w:t>”</w:t>
      </w:r>
      <w:r w:rsidRPr="003415B6">
        <w:t xml:space="preserve"> file that corresponds to these points and dates, where the velocity vectors reflect the rotation of the lunar surface.</w:t>
      </w:r>
    </w:p>
    <w:p w14:paraId="4BD74BC1" w14:textId="2091058D" w:rsidR="00C744A6" w:rsidRPr="003415B6" w:rsidRDefault="2FD77030" w:rsidP="004947FE">
      <w:pPr>
        <w:pStyle w:val="ListParagraph"/>
        <w:numPr>
          <w:ilvl w:val="0"/>
          <w:numId w:val="14"/>
        </w:numPr>
      </w:pPr>
      <w:r w:rsidRPr="003415B6">
        <w:t>Perform a MEM run using this trajectory file, a limiting mass of 10 g, and a body-fixed coordinate system for outputs (so that the +z direction will point directly outward from the lunar surface).</w:t>
      </w:r>
    </w:p>
    <w:p w14:paraId="1D82045B" w14:textId="5578B59D" w:rsidR="00C744A6" w:rsidRPr="003415B6" w:rsidRDefault="2FD77030" w:rsidP="004947FE">
      <w:pPr>
        <w:pStyle w:val="ListParagraph"/>
        <w:numPr>
          <w:ilvl w:val="0"/>
          <w:numId w:val="14"/>
        </w:numPr>
      </w:pPr>
      <w:r w:rsidRPr="003415B6">
        <w:t xml:space="preserve">Extract the total flux for the appropriate population (low- or high-density) on a space-facing surface: this will correspond to the ẑ direction. Divide Eq. </w:t>
      </w:r>
      <w:del w:id="97" w:author="Bullock, Leanna S. (LARC-C101)[TEAMS3]" w:date="2021-08-04T11:39:00Z">
        <w:r w:rsidRPr="003415B6" w:rsidDel="00CA450D">
          <w:delText>flun</w:delText>
        </w:r>
        <w:r w:rsidR="00B1246C" w:rsidDel="00CA450D">
          <w:rPr>
            <w:rStyle w:val="CommentReference"/>
          </w:rPr>
          <w:commentReference w:id="98"/>
        </w:r>
        <w:r w:rsidRPr="003415B6" w:rsidDel="00CA450D">
          <w:delText xml:space="preserve"> </w:delText>
        </w:r>
      </w:del>
      <w:ins w:id="99" w:author="Bullock, Leanna S. (LARC-C101)[TEAMS3]" w:date="2021-08-04T11:39:00Z">
        <w:r w:rsidR="00CA450D">
          <w:t>7-1</w:t>
        </w:r>
        <w:r w:rsidR="00CA450D" w:rsidRPr="003415B6">
          <w:t xml:space="preserve"> </w:t>
        </w:r>
      </w:ins>
      <w:r w:rsidRPr="003415B6">
        <w:t>by this quantity to obtain a flux scaling term as a function of limiting NEO mass that can be applied to MEM flux elements.</w:t>
      </w:r>
      <w:commentRangeStart w:id="98"/>
      <w:commentRangeEnd w:id="98"/>
    </w:p>
    <w:p w14:paraId="1FEDD759" w14:textId="0A3561F8" w:rsidR="00C744A6" w:rsidRPr="003C18DC" w:rsidRDefault="00AB4C1B" w:rsidP="00AB4C1B">
      <w:pPr>
        <w:pStyle w:val="Heading3"/>
      </w:pPr>
      <w:bookmarkStart w:id="100" w:name="_Toc80082817"/>
      <w:r>
        <w:t>7.2.2</w:t>
      </w:r>
      <w:r>
        <w:tab/>
      </w:r>
      <w:r w:rsidR="00C744A6" w:rsidRPr="003C18DC">
        <w:t xml:space="preserve">Speed </w:t>
      </w:r>
      <w:r w:rsidR="005428D1">
        <w:t>D</w:t>
      </w:r>
      <w:r w:rsidR="00C744A6" w:rsidRPr="003C18DC">
        <w:t>istribution</w:t>
      </w:r>
      <w:bookmarkEnd w:id="100"/>
    </w:p>
    <w:p w14:paraId="026B4555" w14:textId="4F8C87D1" w:rsidR="00C744A6" w:rsidRPr="003C18DC" w:rsidRDefault="2C07DA14" w:rsidP="00791BED">
      <w:pPr>
        <w:pStyle w:val="BodyText"/>
      </w:pPr>
      <w:r>
        <w:t>MeMoSeE adopts a NEO speed distribution that is derived from speeds of kiloton-or-larger impacts on the Earth</w:t>
      </w:r>
      <w:r w:rsidR="00CA450D">
        <w:t>’</w:t>
      </w:r>
      <w:r>
        <w:t>s atmosphere, taken from the CNEOS website (https://cneos.jpl.nasa.gov/fireballs/) and converted to a mass-limited lunar speed distribution</w:t>
      </w:r>
      <w:r w:rsidR="00DC38F5">
        <w:t xml:space="preserve"> [ref</w:t>
      </w:r>
      <w:r>
        <w:t>.</w:t>
      </w:r>
      <w:r w:rsidR="00DC38F5">
        <w:t xml:space="preserve"> </w:t>
      </w:r>
      <w:r w:rsidR="00CA450D" w:rsidRPr="00DC38F5">
        <w:fldChar w:fldCharType="begin"/>
      </w:r>
      <w:r w:rsidR="00CA450D" w:rsidRPr="00DC38F5">
        <w:instrText xml:space="preserve"> NOTEREF _Ref78969473 \h  \* MERGEFORMAT </w:instrText>
      </w:r>
      <w:r w:rsidR="00CA450D" w:rsidRPr="00DC38F5">
        <w:fldChar w:fldCharType="separate"/>
      </w:r>
      <w:r w:rsidR="00285C53">
        <w:t>15</w:t>
      </w:r>
      <w:r w:rsidR="00CA450D" w:rsidRPr="00DC38F5">
        <w:fldChar w:fldCharType="end"/>
      </w:r>
      <w:r w:rsidR="00DC38F5">
        <w:t>].</w:t>
      </w:r>
      <w:r>
        <w:t xml:space="preserve"> This is a global average; it is unknown whether the speed distribution varies substantially from location to location on the lunar surface. However, this question cannot be easily answered without constructing a full dynamical model of the NEO population.</w:t>
      </w:r>
    </w:p>
    <w:p w14:paraId="684F72BE" w14:textId="428BDE2F" w:rsidR="00C744A6" w:rsidRPr="003C18DC" w:rsidRDefault="00AB4C1B" w:rsidP="00AB4C1B">
      <w:pPr>
        <w:pStyle w:val="Heading3"/>
      </w:pPr>
      <w:bookmarkStart w:id="101" w:name="_Toc80082818"/>
      <w:r>
        <w:t>7.2.3</w:t>
      </w:r>
      <w:r>
        <w:tab/>
      </w:r>
      <w:r w:rsidR="00C744A6" w:rsidRPr="003C18DC">
        <w:t xml:space="preserve">Directionality of </w:t>
      </w:r>
      <w:r w:rsidR="005428D1" w:rsidRPr="003C18DC">
        <w:t>Larger Objects</w:t>
      </w:r>
      <w:bookmarkEnd w:id="101"/>
    </w:p>
    <w:p w14:paraId="4AF1CAF3" w14:textId="16D8D552" w:rsidR="00C744A6" w:rsidRPr="003C18DC" w:rsidRDefault="00C744A6" w:rsidP="00AB4C1B">
      <w:pPr>
        <w:pStyle w:val="BodyText"/>
      </w:pPr>
      <w:r w:rsidRPr="003C18DC">
        <w:t xml:space="preserve">A geocentric radiant distribution is not available from the CNEOS data. MeMoSeE therefore assumes that the orbital inclinations of NEOs are concentrated near the ecliptic, and, on that basis, assumes that their zenith angles relative to the lunar surface will be distributed similarly to that of helion/antihelion meteoroids in MEM (also known as the </w:t>
      </w:r>
      <w:r w:rsidR="00A8783E">
        <w:t>“</w:t>
      </w:r>
      <w:r w:rsidRPr="003C18DC">
        <w:t>high density population</w:t>
      </w:r>
      <w:r w:rsidR="00A8783E">
        <w:t>”</w:t>
      </w:r>
      <w:r w:rsidRPr="003C18DC">
        <w:t xml:space="preserve"> in MEM </w:t>
      </w:r>
      <w:ins w:id="102" w:author="Bullock, Leanna S. (LARC-C101)[TEAMS3]" w:date="2021-08-04T11:45:00Z">
        <w:r w:rsidR="00CA450D">
          <w:t xml:space="preserve">version </w:t>
        </w:r>
      </w:ins>
      <w:r w:rsidRPr="003C18DC">
        <w:t>3), which are also concentrated near the ecliptic.</w:t>
      </w:r>
    </w:p>
    <w:p w14:paraId="3903BAA6" w14:textId="76FB6C98" w:rsidR="00C744A6" w:rsidRDefault="7F86739C" w:rsidP="00AB4C1B">
      <w:pPr>
        <w:pStyle w:val="BodyText"/>
      </w:pPr>
      <w:r>
        <w:t xml:space="preserve">To test the validity of this assumption, </w:t>
      </w:r>
      <w:del w:id="103" w:author="Bullock, Leanna S. (LARC-C101)[TEAMS3]" w:date="2021-08-05T10:58:00Z">
        <w:r w:rsidDel="00A2242A">
          <w:delText xml:space="preserve">we have constructed </w:delText>
        </w:r>
      </w:del>
      <w:r>
        <w:t xml:space="preserve">a crude model of the NEO population </w:t>
      </w:r>
      <w:ins w:id="104" w:author="Bullock, Leanna S. (LARC-C101)[TEAMS3]" w:date="2021-08-05T10:57:00Z">
        <w:r w:rsidR="00A2242A">
          <w:t xml:space="preserve">was constructed </w:t>
        </w:r>
      </w:ins>
      <w:r>
        <w:t>by replacing MEM</w:t>
      </w:r>
      <w:r w:rsidR="00CA450D">
        <w:t>’</w:t>
      </w:r>
      <w:r>
        <w:t xml:space="preserve">s distributions of meteoroid orbits with those of near-Earth asteroids </w:t>
      </w:r>
      <w:r w:rsidR="00CA450D">
        <w:t xml:space="preserve">(NEAs) </w:t>
      </w:r>
      <w:r>
        <w:t xml:space="preserve">taken from </w:t>
      </w:r>
      <w:r w:rsidR="00CA450D">
        <w:t>the Jet Propulsion Laboratory’s</w:t>
      </w:r>
      <w:r>
        <w:t xml:space="preserve"> Small-Body Database. The population was chosen by using a cumulative magnitude </w:t>
      </w:r>
      <w:r w:rsidR="00603A5A">
        <w:t>distribution and</w:t>
      </w:r>
      <w:r>
        <w:t xml:space="preserve"> finding the point where the cumulative curve </w:t>
      </w:r>
      <w:r w:rsidR="00A8783E">
        <w:t>“</w:t>
      </w:r>
      <w:r>
        <w:t>turned over</w:t>
      </w:r>
      <w:r w:rsidR="00CA450D">
        <w:t>,</w:t>
      </w:r>
      <w:r w:rsidR="00A8783E">
        <w:t>”</w:t>
      </w:r>
      <w:r>
        <w:t xml:space="preserve"> which would mark the brightness below which the population was starting to be incomplete.</w:t>
      </w:r>
      <w:r w:rsidR="00743DCB">
        <w:t xml:space="preserve"> </w:t>
      </w:r>
      <w:r>
        <w:t xml:space="preserve">While this sub-population is more likely to be complete, it is not fully corrected for observing biases, and thus may differ from that </w:t>
      </w:r>
      <w:r>
        <w:lastRenderedPageBreak/>
        <w:t xml:space="preserve">encountering the Moon. However, this simple test reveals that the angles at which NEOs encounter the Moon do not, in fact, resemble those of helion meteoroids. Instead, these angles are more similar to those of the </w:t>
      </w:r>
      <w:r w:rsidR="00A8783E">
        <w:t>“</w:t>
      </w:r>
      <w:r w:rsidR="00CA450D">
        <w:t>low-</w:t>
      </w:r>
      <w:r>
        <w:t>density population,</w:t>
      </w:r>
      <w:r w:rsidR="00A8783E">
        <w:t>”</w:t>
      </w:r>
      <w:r>
        <w:t xml:space="preserve"> which consists of apex and toroidal meteoroids.</w:t>
      </w:r>
    </w:p>
    <w:p w14:paraId="4AD4E6E1" w14:textId="1E1D7DEA" w:rsidR="0084706A" w:rsidRPr="003C18DC" w:rsidRDefault="7F86739C" w:rsidP="00AB4C1B">
      <w:pPr>
        <w:pStyle w:val="BodyText"/>
      </w:pPr>
      <w:r>
        <w:t xml:space="preserve">Figure </w:t>
      </w:r>
      <w:r w:rsidR="00CA450D">
        <w:t>7.2-</w:t>
      </w:r>
      <w:r>
        <w:t xml:space="preserve">1 presents the elevation angles of NEAs impacting the lunar surface for three locations: a point near the lunar equator (top left), a point near 45° S (top right), and a point near the lunar south pole (bottom left). In each case, </w:t>
      </w:r>
      <w:del w:id="105" w:author="Bullock, Leanna S. (LARC-C101)[TEAMS3]" w:date="2021-08-05T10:58:00Z">
        <w:r w:rsidDel="00A2242A">
          <w:delText xml:space="preserve">we compare </w:delText>
        </w:r>
      </w:del>
      <w:r>
        <w:t xml:space="preserve">the NEA zenith angle distribution </w:t>
      </w:r>
      <w:ins w:id="106" w:author="Bullock, Leanna S. (LARC-C101)[TEAMS3]" w:date="2021-08-05T10:58:00Z">
        <w:r w:rsidR="00A2242A">
          <w:t xml:space="preserve">was compared </w:t>
        </w:r>
      </w:ins>
      <w:r>
        <w:t xml:space="preserve">with that of the high-density and low-density populations from the MEM. The high-density meteoroid population seems to be more similar to the NEAs in its distribution of elevation angles. At bottom right, </w:t>
      </w:r>
      <w:del w:id="107" w:author="Bullock, Leanna S. (LARC-C101)[TEAMS3]" w:date="2021-08-05T10:59:00Z">
        <w:r w:rsidDel="00A2242A">
          <w:delText xml:space="preserve">we compare </w:delText>
        </w:r>
      </w:del>
      <w:r>
        <w:t xml:space="preserve">the speed distribution of NEAs impacting the lunar surface, averaged over all locations, </w:t>
      </w:r>
      <w:ins w:id="108" w:author="Bullock, Leanna S. (LARC-C101)[TEAMS3]" w:date="2021-08-05T10:59:00Z">
        <w:r w:rsidR="00A2242A">
          <w:t xml:space="preserve">was compared </w:t>
        </w:r>
      </w:ins>
      <w:r>
        <w:t>with that derived from CNEOS data</w:t>
      </w:r>
      <w:r w:rsidR="00A55F5D">
        <w:t xml:space="preserve"> </w:t>
      </w:r>
      <w:r w:rsidR="00DC38F5">
        <w:t>[ref</w:t>
      </w:r>
      <w:r>
        <w:t>.</w:t>
      </w:r>
      <w:r w:rsidR="00DC38F5">
        <w:t xml:space="preserve"> </w:t>
      </w:r>
      <w:r w:rsidR="00CA450D" w:rsidRPr="00DC38F5">
        <w:fldChar w:fldCharType="begin"/>
      </w:r>
      <w:r w:rsidR="00CA450D" w:rsidRPr="00DC38F5">
        <w:instrText xml:space="preserve"> NOTEREF _Ref78969473 \h  \* MERGEFORMAT </w:instrText>
      </w:r>
      <w:r w:rsidR="00CA450D" w:rsidRPr="00DC38F5">
        <w:fldChar w:fldCharType="separate"/>
      </w:r>
      <w:r w:rsidR="00285C53">
        <w:t>15</w:t>
      </w:r>
      <w:r w:rsidR="00CA450D" w:rsidRPr="00DC38F5">
        <w:fldChar w:fldCharType="end"/>
      </w:r>
      <w:r w:rsidR="00DC38F5">
        <w:t>].</w:t>
      </w:r>
      <w:r>
        <w:t xml:space="preserve"> The NEA-MEM speed distribution appears faster than that derived from the CNEOS data; this may be due to detection biases.</w:t>
      </w:r>
    </w:p>
    <w:p w14:paraId="5F1C3B22" w14:textId="77777777" w:rsidR="00C744A6" w:rsidRPr="003C18DC" w:rsidRDefault="00C744A6" w:rsidP="00AB4A9E">
      <w:pPr>
        <w:pStyle w:val="FigureCentered"/>
      </w:pPr>
      <w:r w:rsidRPr="003C18DC">
        <w:rPr>
          <w:noProof/>
        </w:rPr>
        <w:drawing>
          <wp:inline distT="0" distB="0" distL="0" distR="0" wp14:anchorId="1EC85B3F" wp14:editId="09D22820">
            <wp:extent cx="5745480" cy="42595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417" t="1718" r="1470" b="2262"/>
                    <a:stretch/>
                  </pic:blipFill>
                  <pic:spPr bwMode="auto">
                    <a:xfrm>
                      <a:off x="0" y="0"/>
                      <a:ext cx="5745480" cy="4259580"/>
                    </a:xfrm>
                    <a:prstGeom prst="rect">
                      <a:avLst/>
                    </a:prstGeom>
                    <a:noFill/>
                    <a:ln>
                      <a:noFill/>
                    </a:ln>
                    <a:extLst>
                      <a:ext uri="{53640926-AAD7-44D8-BBD7-CCE9431645EC}">
                        <a14:shadowObscured xmlns:a14="http://schemas.microsoft.com/office/drawing/2010/main"/>
                      </a:ext>
                    </a:extLst>
                  </pic:spPr>
                </pic:pic>
              </a:graphicData>
            </a:graphic>
          </wp:inline>
        </w:drawing>
      </w:r>
    </w:p>
    <w:p w14:paraId="4A2A4EFA" w14:textId="77777777" w:rsidR="00CA450D" w:rsidRDefault="7F86739C" w:rsidP="00AB4A9E">
      <w:pPr>
        <w:pStyle w:val="Figure"/>
      </w:pPr>
      <w:bookmarkStart w:id="109" w:name="_Toc80082873"/>
      <w:bookmarkStart w:id="110" w:name="_Toc73517311"/>
      <w:r>
        <w:t xml:space="preserve">Figure </w:t>
      </w:r>
      <w:r w:rsidR="00CA450D">
        <w:t>7.2-</w:t>
      </w:r>
      <w:r>
        <w:t>1</w:t>
      </w:r>
      <w:r w:rsidR="00886343">
        <w:t xml:space="preserve">. </w:t>
      </w:r>
      <w:r>
        <w:t xml:space="preserve">Elevation </w:t>
      </w:r>
      <w:r w:rsidR="00886343">
        <w:t>A</w:t>
      </w:r>
      <w:r>
        <w:t xml:space="preserve">ngle and </w:t>
      </w:r>
      <w:r w:rsidR="00886343">
        <w:t xml:space="preserve">Speed Distributions </w:t>
      </w:r>
      <w:r>
        <w:t xml:space="preserve">of NEAs </w:t>
      </w:r>
      <w:r w:rsidR="00886343">
        <w:t>Impacting Lunar Surface</w:t>
      </w:r>
      <w:bookmarkEnd w:id="109"/>
    </w:p>
    <w:bookmarkEnd w:id="110"/>
    <w:p w14:paraId="5F0B824B" w14:textId="0E11AE80" w:rsidR="00C744A6" w:rsidRPr="00AB4A9E" w:rsidRDefault="00CA450D" w:rsidP="00CA450D">
      <w:pPr>
        <w:pStyle w:val="BodyText"/>
      </w:pPr>
      <w:r>
        <w:t xml:space="preserve">Figure 7.2-2 presents the directionality of NEAs relative to an object orbiting the Sun at 1-au, modeled using the framework of the MEM. Angular coordinates are in a Sun-centered ecliptic frame in which the center of the plot (270°, 0°) points in the direction of the reference object’s orbital motion (i.e., “ram”). Again, the directionality does not resemble that of the high-density population in MEM. This difference in behavior is very likely because NEOs are on more circular orbits than most meteoroids, which originate primarily from comets. A relatively small inclination can correspond to a fairly inclined selenocentric trajectory—a small out-of-ecliptic </w:t>
      </w:r>
      <w:r>
        <w:lastRenderedPageBreak/>
        <w:t xml:space="preserve">velocity component will be proportionally larger to the in-ecliptic velocity component after subtracting the Moon’s velocity vector. </w:t>
      </w:r>
    </w:p>
    <w:p w14:paraId="57926324" w14:textId="77777777" w:rsidR="00C744A6" w:rsidRPr="003C18DC" w:rsidRDefault="00C744A6" w:rsidP="00AB4A9E">
      <w:pPr>
        <w:pStyle w:val="FigureCentered"/>
      </w:pPr>
      <w:r w:rsidRPr="003C18DC">
        <w:rPr>
          <w:noProof/>
        </w:rPr>
        <w:drawing>
          <wp:inline distT="0" distB="0" distL="0" distR="0" wp14:anchorId="39522D8F" wp14:editId="20AA9327">
            <wp:extent cx="5934710" cy="273431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734310"/>
                    </a:xfrm>
                    <a:prstGeom prst="rect">
                      <a:avLst/>
                    </a:prstGeom>
                    <a:noFill/>
                    <a:ln>
                      <a:noFill/>
                    </a:ln>
                  </pic:spPr>
                </pic:pic>
              </a:graphicData>
            </a:graphic>
          </wp:inline>
        </w:drawing>
      </w:r>
    </w:p>
    <w:p w14:paraId="767CFF4F" w14:textId="22B056AE" w:rsidR="0050334D" w:rsidRDefault="7F86739C" w:rsidP="00791BED">
      <w:pPr>
        <w:pStyle w:val="Figure"/>
      </w:pPr>
      <w:bookmarkStart w:id="111" w:name="_Toc73517312"/>
      <w:bookmarkStart w:id="112" w:name="_Toc80082874"/>
      <w:r>
        <w:t xml:space="preserve">Figure </w:t>
      </w:r>
      <w:r w:rsidR="00CA450D">
        <w:t>7.2-</w:t>
      </w:r>
      <w:r>
        <w:t>2</w:t>
      </w:r>
      <w:r w:rsidR="00886343">
        <w:t>.</w:t>
      </w:r>
      <w:r w:rsidR="00CA450D">
        <w:t xml:space="preserve"> </w:t>
      </w:r>
      <w:r>
        <w:t xml:space="preserve">Directionality of NEAs </w:t>
      </w:r>
      <w:r w:rsidR="00886343">
        <w:t>R</w:t>
      </w:r>
      <w:r>
        <w:t xml:space="preserve">elative to an </w:t>
      </w:r>
      <w:r w:rsidR="00886343">
        <w:t>O</w:t>
      </w:r>
      <w:r>
        <w:t xml:space="preserve">bject </w:t>
      </w:r>
      <w:r w:rsidR="00886343">
        <w:t>O</w:t>
      </w:r>
      <w:r>
        <w:t>rbiting Sun at 1 au</w:t>
      </w:r>
      <w:bookmarkEnd w:id="111"/>
      <w:bookmarkEnd w:id="112"/>
    </w:p>
    <w:p w14:paraId="6CB593B9" w14:textId="576017FA" w:rsidR="66B506F5" w:rsidRPr="00152780" w:rsidRDefault="66B506F5" w:rsidP="66B506F5">
      <w:pPr>
        <w:pStyle w:val="BodyText"/>
      </w:pPr>
      <w:bookmarkStart w:id="113" w:name="_Hlk80028389"/>
      <w:r w:rsidRPr="00152780">
        <w:rPr>
          <w:b/>
          <w:bCs/>
        </w:rPr>
        <w:t>Finding 3:</w:t>
      </w:r>
      <w:r w:rsidRPr="00152780">
        <w:t xml:space="preserve"> </w:t>
      </w:r>
      <w:r w:rsidRPr="00152780">
        <w:rPr>
          <w:rFonts w:eastAsia="Calibri"/>
        </w:rPr>
        <w:t>The model</w:t>
      </w:r>
      <w:r w:rsidR="00CA450D" w:rsidRPr="00152780">
        <w:rPr>
          <w:rFonts w:eastAsia="Calibri"/>
        </w:rPr>
        <w:t>’</w:t>
      </w:r>
      <w:r w:rsidRPr="00152780">
        <w:rPr>
          <w:rFonts w:eastAsia="Calibri"/>
        </w:rPr>
        <w:t>s assumed angles of incidence of NEO impactors with respect to the Moon</w:t>
      </w:r>
      <w:r w:rsidR="00CA450D" w:rsidRPr="00152780">
        <w:rPr>
          <w:rFonts w:eastAsia="Calibri"/>
        </w:rPr>
        <w:t>’</w:t>
      </w:r>
      <w:r w:rsidRPr="00152780">
        <w:rPr>
          <w:rFonts w:eastAsia="Calibri"/>
        </w:rPr>
        <w:t xml:space="preserve">s surface resembles the MEM </w:t>
      </w:r>
      <w:r w:rsidR="00CA450D" w:rsidRPr="00152780">
        <w:rPr>
          <w:rFonts w:eastAsia="Calibri"/>
        </w:rPr>
        <w:t>high-</w:t>
      </w:r>
      <w:r w:rsidRPr="00152780">
        <w:rPr>
          <w:rFonts w:eastAsia="Calibri"/>
        </w:rPr>
        <w:t>density population. However, these directions should more closely resemble the low-density meteoroid population in MEM than the high-density population.</w:t>
      </w:r>
    </w:p>
    <w:p w14:paraId="78931B95" w14:textId="692D6057" w:rsidR="00C744A6" w:rsidRPr="00152780" w:rsidRDefault="6FA6D195" w:rsidP="00791BED">
      <w:pPr>
        <w:pStyle w:val="BodyText"/>
      </w:pPr>
      <w:bookmarkStart w:id="114" w:name="_Hlk80028397"/>
      <w:bookmarkEnd w:id="113"/>
      <w:r w:rsidRPr="00152780">
        <w:rPr>
          <w:b/>
          <w:bCs/>
        </w:rPr>
        <w:t xml:space="preserve">Recommendation 5: </w:t>
      </w:r>
      <w:r w:rsidRPr="00152780">
        <w:rPr>
          <w:rFonts w:eastAsia="Calibri"/>
        </w:rPr>
        <w:t>Consider replacing the NEO angular distribution with that of the low-density MEM population.</w:t>
      </w:r>
      <w:r w:rsidRPr="00152780">
        <w:t xml:space="preserve"> </w:t>
      </w:r>
    </w:p>
    <w:p w14:paraId="77C8EE41" w14:textId="2214DAAE" w:rsidR="00AB4A9E" w:rsidRDefault="00AB4A9E" w:rsidP="00AB4A9E">
      <w:pPr>
        <w:pStyle w:val="Heading1"/>
      </w:pPr>
      <w:bookmarkStart w:id="115" w:name="_Toc80082819"/>
      <w:bookmarkEnd w:id="114"/>
      <w:r>
        <w:t>8.0</w:t>
      </w:r>
      <w:r>
        <w:tab/>
      </w:r>
      <w:r w:rsidRPr="00AB4A9E">
        <w:t xml:space="preserve">Section 2 </w:t>
      </w:r>
      <w:r w:rsidR="00886343">
        <w:sym w:font="Symbol" w:char="F02D"/>
      </w:r>
      <w:r w:rsidRPr="00AB4A9E">
        <w:t xml:space="preserve"> Ejection </w:t>
      </w:r>
      <w:r w:rsidR="00886343">
        <w:t>P</w:t>
      </w:r>
      <w:r w:rsidRPr="00AB4A9E">
        <w:t>rocess</w:t>
      </w:r>
      <w:bookmarkEnd w:id="115"/>
    </w:p>
    <w:p w14:paraId="6C97EC07" w14:textId="1C84A37F" w:rsidR="00AB4A9E" w:rsidRPr="005F1FFC" w:rsidRDefault="00AB4A9E" w:rsidP="00791BED">
      <w:pPr>
        <w:pStyle w:val="BodyText"/>
      </w:pPr>
      <w:r w:rsidRPr="005F1FFC">
        <w:t xml:space="preserve">This section will compare the MeMoSeE model </w:t>
      </w:r>
      <w:r>
        <w:t xml:space="preserve">crater ejection phenomena </w:t>
      </w:r>
      <w:r w:rsidRPr="005F1FFC">
        <w:t xml:space="preserve">and corresponding output to observations acquired by the Lunar Atmosphere Dust and Environment Explorer (LADEE) and the Lunar Reconnaissance Orbiter (LRO). The LADEE mission launched in September 2013 and entered orbit on 6 October 2013. During the 100-day science mission, the Lunar Dust Experiment (LDEX) recorded more than 11,000 impacts from dust cloud particles. The LRO spacecraft launched in June 2009 and has been orbiting the Moon for </w:t>
      </w:r>
      <w:r w:rsidRPr="00791BED">
        <w:t>nearly</w:t>
      </w:r>
      <w:r w:rsidRPr="005F1FFC">
        <w:t xml:space="preserve"> 12 years. The spacecraft is equipped with two Narrow Angle Cameras (NACs) and a </w:t>
      </w:r>
      <w:r w:rsidR="00CA450D" w:rsidRPr="005F1FFC">
        <w:t>Wide</w:t>
      </w:r>
      <w:r w:rsidR="00CA450D">
        <w:t>-</w:t>
      </w:r>
      <w:r w:rsidRPr="005F1FFC">
        <w:t>Angle Camera (WAC) packaged together as the Lunar Reconnaissance Orbiter Camera (LROC).</w:t>
      </w:r>
    </w:p>
    <w:p w14:paraId="316AFA02" w14:textId="389B3F79" w:rsidR="00AB4A9E" w:rsidRPr="00344871" w:rsidRDefault="00F0633B" w:rsidP="00344871">
      <w:pPr>
        <w:pStyle w:val="Heading2"/>
      </w:pPr>
      <w:bookmarkStart w:id="116" w:name="_Toc80082820"/>
      <w:r>
        <w:t>8.1</w:t>
      </w:r>
      <w:r>
        <w:tab/>
      </w:r>
      <w:r w:rsidR="00AB4A9E" w:rsidRPr="005F1FFC">
        <w:t>LADEE Comparison</w:t>
      </w:r>
      <w:bookmarkEnd w:id="116"/>
    </w:p>
    <w:p w14:paraId="0C2D1B5D" w14:textId="09E6479A" w:rsidR="00344871" w:rsidRPr="00791BED" w:rsidRDefault="00F0633B" w:rsidP="00791BED">
      <w:pPr>
        <w:pStyle w:val="Heading3"/>
      </w:pPr>
      <w:bookmarkStart w:id="117" w:name="_Toc80082821"/>
      <w:r>
        <w:t>8.1.1</w:t>
      </w:r>
      <w:r>
        <w:tab/>
      </w:r>
      <w:r w:rsidR="00AB4A9E" w:rsidRPr="003C18DC">
        <w:t xml:space="preserve">Size </w:t>
      </w:r>
      <w:r w:rsidR="00886343">
        <w:t>D</w:t>
      </w:r>
      <w:r w:rsidR="00AB4A9E" w:rsidRPr="003C18DC">
        <w:t>istribution</w:t>
      </w:r>
      <w:bookmarkEnd w:id="117"/>
    </w:p>
    <w:p w14:paraId="2C85CDBC" w14:textId="2CD397AE" w:rsidR="00AB4A9E" w:rsidRPr="00344871" w:rsidRDefault="3CEE81BC" w:rsidP="00791BED">
      <w:pPr>
        <w:pStyle w:val="BodyText"/>
      </w:pPr>
      <w:r>
        <w:t xml:space="preserve">The discussion and last two paragraphs of </w:t>
      </w:r>
      <w:commentRangeStart w:id="118"/>
      <w:r>
        <w:t xml:space="preserve">Section 2.5.1 </w:t>
      </w:r>
      <w:commentRangeEnd w:id="118"/>
      <w:r w:rsidR="00501895">
        <w:rPr>
          <w:rStyle w:val="CommentReference"/>
        </w:rPr>
        <w:commentReference w:id="118"/>
      </w:r>
      <w:r>
        <w:t xml:space="preserve">discusses how the size distribution is modified to account for the LADEE-observed power-law cumulative size index of </w:t>
      </w:r>
      <w:r w:rsidR="00501895">
        <w:sym w:font="Symbol" w:char="F02D"/>
      </w:r>
      <w:r>
        <w:t>2.7</w:t>
      </w:r>
      <w:bookmarkStart w:id="119" w:name="_Ref78971160"/>
      <w:r w:rsidR="00DC38F5">
        <w:t xml:space="preserve"> [ref. </w:t>
      </w:r>
      <w:r w:rsidR="00501895" w:rsidRPr="00DC38F5">
        <w:rPr>
          <w:rStyle w:val="EndnoteReference"/>
          <w:vertAlign w:val="baseline"/>
        </w:rPr>
        <w:endnoteReference w:id="23"/>
      </w:r>
      <w:bookmarkEnd w:id="119"/>
      <w:r w:rsidR="00DC38F5">
        <w:t>]</w:t>
      </w:r>
      <w:r>
        <w:t xml:space="preserve"> for grains with radii below ~5 μm (</w:t>
      </w:r>
      <w:r w:rsidR="00501895">
        <w:t xml:space="preserve">see </w:t>
      </w:r>
      <w:r>
        <w:t xml:space="preserve">Figure </w:t>
      </w:r>
      <w:r w:rsidR="00501895">
        <w:t>8.1-</w:t>
      </w:r>
      <w:r>
        <w:t xml:space="preserve">1). Figure </w:t>
      </w:r>
      <w:r w:rsidR="00501895">
        <w:t>8.1-</w:t>
      </w:r>
      <w:r>
        <w:t>1 shows the exponent of the power-law distributions fitted to LDEX measurements as functions of altitude (</w:t>
      </w:r>
      <w:r w:rsidR="00501895">
        <w:t>15-</w:t>
      </w:r>
      <w:r>
        <w:t>km bins) and time (</w:t>
      </w:r>
      <w:r w:rsidR="00501895">
        <w:t>10-</w:t>
      </w:r>
      <w:r>
        <w:t xml:space="preserve">day bins). The color indicates the value of the differential mass distribution index (1+α), and the size of a circle is inversely proportional to its absolute uncertainty. The inset </w:t>
      </w:r>
      <w:r>
        <w:lastRenderedPageBreak/>
        <w:t>shows the impact charge distribution for all heights for the entire mission, resulting in a χ2 minimizing fit of α = 0.910 ± 0.003</w:t>
      </w:r>
      <w:r w:rsidR="00DC38F5">
        <w:t xml:space="preserve"> [ref</w:t>
      </w:r>
      <w:r>
        <w:t>.</w:t>
      </w:r>
      <w:r w:rsidR="00DC38F5">
        <w:t xml:space="preserve"> </w:t>
      </w:r>
      <w:r w:rsidR="00501895" w:rsidRPr="00DC38F5">
        <w:fldChar w:fldCharType="begin"/>
      </w:r>
      <w:r w:rsidR="00501895" w:rsidRPr="00DC38F5">
        <w:instrText xml:space="preserve"> NOTEREF _Ref78971160 \h  \* MERGEFORMAT </w:instrText>
      </w:r>
      <w:r w:rsidR="00501895" w:rsidRPr="00DC38F5">
        <w:fldChar w:fldCharType="separate"/>
      </w:r>
      <w:r w:rsidR="00285C53">
        <w:t>23</w:t>
      </w:r>
      <w:r w:rsidR="00501895" w:rsidRPr="00DC38F5">
        <w:fldChar w:fldCharType="end"/>
      </w:r>
      <w:r w:rsidR="00DC38F5">
        <w:t>].</w:t>
      </w:r>
      <w:r>
        <w:t xml:space="preserve"> The model adequately accounts for the LADEE size distribution measurements in the triple power-law distribution given in </w:t>
      </w:r>
      <w:commentRangeStart w:id="120"/>
      <w:r>
        <w:t>Eq</w:t>
      </w:r>
      <w:r w:rsidR="000D301D">
        <w:t>.</w:t>
      </w:r>
      <w:r>
        <w:t xml:space="preserve"> 2.16</w:t>
      </w:r>
      <w:commentRangeEnd w:id="120"/>
      <w:r w:rsidR="00501895">
        <w:rPr>
          <w:rStyle w:val="CommentReference"/>
        </w:rPr>
        <w:commentReference w:id="120"/>
      </w:r>
      <w:r>
        <w:t xml:space="preserve">. </w:t>
      </w:r>
    </w:p>
    <w:p w14:paraId="3CA0DD4A" w14:textId="13CCC71A" w:rsidR="00AB4A9E" w:rsidRPr="00152780" w:rsidRDefault="6FA6D195" w:rsidP="6FA6D195">
      <w:pPr>
        <w:pStyle w:val="BodyText"/>
      </w:pPr>
      <w:bookmarkStart w:id="121" w:name="_Hlk80028510"/>
      <w:r w:rsidRPr="00152780">
        <w:rPr>
          <w:b/>
          <w:bCs/>
        </w:rPr>
        <w:t>Finding 4:</w:t>
      </w:r>
      <w:r w:rsidRPr="00152780">
        <w:t xml:space="preserve"> The model adequately accounts for the LADEE ejecta particle size distribution measurements.</w:t>
      </w:r>
    </w:p>
    <w:bookmarkEnd w:id="121"/>
    <w:p w14:paraId="6C91A3BA" w14:textId="77777777" w:rsidR="35D83A31" w:rsidRDefault="35D83A31" w:rsidP="35D83A31">
      <w:pPr>
        <w:pStyle w:val="FigureCentered"/>
      </w:pPr>
      <w:r>
        <w:rPr>
          <w:noProof/>
        </w:rPr>
        <w:drawing>
          <wp:inline distT="0" distB="0" distL="0" distR="0" wp14:anchorId="5F60B2A8" wp14:editId="432CA3DA">
            <wp:extent cx="3846195" cy="2712720"/>
            <wp:effectExtent l="0" t="0" r="1905" b="0"/>
            <wp:docPr id="2102384681" name="Picture 8"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17">
                      <a:extLst>
                        <a:ext uri="{28A0092B-C50C-407E-A947-70E740481C1C}">
                          <a14:useLocalDpi xmlns:a14="http://schemas.microsoft.com/office/drawing/2010/main" val="0"/>
                        </a:ext>
                      </a:extLst>
                    </a:blip>
                    <a:srcRect l="4539" t="6552" b="3737"/>
                    <a:stretch/>
                  </pic:blipFill>
                  <pic:spPr bwMode="auto">
                    <a:xfrm>
                      <a:off x="0" y="0"/>
                      <a:ext cx="3846195" cy="2712720"/>
                    </a:xfrm>
                    <a:prstGeom prst="rect">
                      <a:avLst/>
                    </a:prstGeom>
                    <a:ln>
                      <a:noFill/>
                    </a:ln>
                    <a:extLst>
                      <a:ext uri="{53640926-AAD7-44D8-BBD7-CCE9431645EC}">
                        <a14:shadowObscured xmlns:a14="http://schemas.microsoft.com/office/drawing/2010/main"/>
                      </a:ext>
                    </a:extLst>
                  </pic:spPr>
                </pic:pic>
              </a:graphicData>
            </a:graphic>
          </wp:inline>
        </w:drawing>
      </w:r>
    </w:p>
    <w:p w14:paraId="1E3AEAD5" w14:textId="7333B2B6" w:rsidR="35D83A31" w:rsidRDefault="3CEE81BC" w:rsidP="35D83A31">
      <w:pPr>
        <w:pStyle w:val="Figure"/>
      </w:pPr>
      <w:bookmarkStart w:id="122" w:name="_Toc80082875"/>
      <w:r>
        <w:t xml:space="preserve">Figure </w:t>
      </w:r>
      <w:r w:rsidR="00501895">
        <w:t>8.1-</w:t>
      </w:r>
      <w:r>
        <w:t xml:space="preserve">1. Slope of </w:t>
      </w:r>
      <w:r w:rsidR="00886343">
        <w:t>C</w:t>
      </w:r>
      <w:r>
        <w:t xml:space="preserve">harge and </w:t>
      </w:r>
      <w:r w:rsidR="00886343">
        <w:t>M</w:t>
      </w:r>
      <w:r>
        <w:t xml:space="preserve">ass </w:t>
      </w:r>
      <w:r w:rsidR="00886343">
        <w:t>D</w:t>
      </w:r>
      <w:r>
        <w:t>istributions</w:t>
      </w:r>
      <w:bookmarkEnd w:id="122"/>
    </w:p>
    <w:p w14:paraId="57F3DD73" w14:textId="2D549900" w:rsidR="00344871" w:rsidRDefault="00F0633B" w:rsidP="00344871">
      <w:pPr>
        <w:pStyle w:val="Heading3"/>
      </w:pPr>
      <w:bookmarkStart w:id="123" w:name="_Toc80082822"/>
      <w:r>
        <w:t>8.1.2</w:t>
      </w:r>
      <w:r>
        <w:tab/>
      </w:r>
      <w:r w:rsidR="00AB4A9E" w:rsidRPr="003C18DC">
        <w:t>Ejecta Yield</w:t>
      </w:r>
      <w:bookmarkEnd w:id="123"/>
    </w:p>
    <w:p w14:paraId="02B7AD05" w14:textId="0B03CF11" w:rsidR="00AB4A9E" w:rsidRPr="00344871" w:rsidRDefault="3CEE81BC" w:rsidP="00344871">
      <w:pPr>
        <w:pStyle w:val="BodyText"/>
      </w:pPr>
      <w:r>
        <w:t>The ejecta yield is the ratio of total ejecta mass produced to the total impacting mass. For example, an ejecta yield of 100 means that 100 times more mass is produced as secondary impact ejecta than the total sum of primary impacting meteoroid masses. The ejecta yield for MeMoSeE was estimated to be on the order of 10</w:t>
      </w:r>
      <w:r w:rsidR="00501895">
        <w:t xml:space="preserve"> to </w:t>
      </w:r>
      <w:r>
        <w:t xml:space="preserve">20 for impactors in the </w:t>
      </w:r>
      <w:r w:rsidR="00501895">
        <w:t>1-</w:t>
      </w:r>
      <w:r>
        <w:t>microgram to 10</w:t>
      </w:r>
      <w:r w:rsidR="00886343">
        <w:t>-</w:t>
      </w:r>
      <w:r>
        <w:t>g range, which are commensurate with those observed by LADEE. LADEE observed yields ~10 for the Moon</w:t>
      </w:r>
      <w:r w:rsidR="00CA450D">
        <w:t>’</w:t>
      </w:r>
      <w:r>
        <w:t>s fine regolith surface</w:t>
      </w:r>
      <w:r w:rsidR="00DC38F5">
        <w:t xml:space="preserve"> [refs</w:t>
      </w:r>
      <w:r>
        <w:t>.</w:t>
      </w:r>
      <w:bookmarkStart w:id="124" w:name="_Ref78971826"/>
      <w:r w:rsidR="00DC38F5">
        <w:t xml:space="preserve"> </w:t>
      </w:r>
      <w:r w:rsidR="00501895" w:rsidRPr="00DC38F5">
        <w:rPr>
          <w:rStyle w:val="EndnoteReference"/>
          <w:vertAlign w:val="baseline"/>
        </w:rPr>
        <w:endnoteReference w:id="24"/>
      </w:r>
      <w:bookmarkStart w:id="125" w:name="_Ref78975379"/>
      <w:bookmarkEnd w:id="124"/>
      <w:r w:rsidR="00DC38F5">
        <w:t>,</w:t>
      </w:r>
      <w:r w:rsidR="00501895" w:rsidRPr="00DC38F5">
        <w:rPr>
          <w:rStyle w:val="EndnoteReference"/>
          <w:vertAlign w:val="baseline"/>
        </w:rPr>
        <w:endnoteReference w:id="25"/>
      </w:r>
      <w:bookmarkEnd w:id="125"/>
      <w:r w:rsidR="00DC38F5">
        <w:t>].</w:t>
      </w:r>
      <w:r>
        <w:t xml:space="preserve"> This is in contrast to yields ~10</w:t>
      </w:r>
      <w:r w:rsidRPr="3CEE81BC">
        <w:rPr>
          <w:vertAlign w:val="superscript"/>
        </w:rPr>
        <w:t>3</w:t>
      </w:r>
      <w:r w:rsidR="00501895">
        <w:t xml:space="preserve"> to </w:t>
      </w:r>
      <w:r>
        <w:t>10</w:t>
      </w:r>
      <w:r w:rsidRPr="3CEE81BC">
        <w:rPr>
          <w:vertAlign w:val="superscript"/>
        </w:rPr>
        <w:t>4</w:t>
      </w:r>
      <w:r>
        <w:t xml:space="preserve"> at the icy Galilean moons of Jupiter (Table 3 in </w:t>
      </w:r>
      <w:r w:rsidR="00501895">
        <w:t>Reference</w:t>
      </w:r>
      <w:r w:rsidR="00285C53">
        <w:t xml:space="preserve"> </w:t>
      </w:r>
      <w:r w:rsidR="00501895" w:rsidRPr="006C5888">
        <w:rPr>
          <w:rStyle w:val="EndnoteReference"/>
          <w:vertAlign w:val="baseline"/>
        </w:rPr>
        <w:endnoteReference w:id="26"/>
      </w:r>
      <w:r w:rsidR="006C5888">
        <w:t>).</w:t>
      </w:r>
      <w:r w:rsidRPr="00501895">
        <w:t xml:space="preserve"> </w:t>
      </w:r>
      <w:r>
        <w:t xml:space="preserve">To explain the low ejecta yield measured by LADEE compared to the Galilean moons, </w:t>
      </w:r>
      <w:del w:id="126" w:author="Bullock, Leanna S. (LARC-C101)[TEAMS3]" w:date="2021-08-05T11:00:00Z">
        <w:r w:rsidDel="00A2242A">
          <w:delText xml:space="preserve">we </w:delText>
        </w:r>
      </w:del>
      <w:ins w:id="127" w:author="Bullock, Leanna S. (LARC-C101)[TEAMS3]" w:date="2021-08-05T11:00:00Z">
        <w:r w:rsidR="00A2242A">
          <w:t xml:space="preserve">the NESC team </w:t>
        </w:r>
      </w:ins>
      <w:r>
        <w:t xml:space="preserve">suggested that </w:t>
      </w:r>
      <w:r w:rsidR="00A8783E">
        <w:t>“</w:t>
      </w:r>
      <w:r>
        <w:t>the ejecta observed by LDEX may have been launched from the surface under an entirely different regime of impact ejecta physics, where a much larger fraction of the energy is available to be partitioned into local heating of the regolith instead of into the kinetic energy of launched particles</w:t>
      </w:r>
      <w:r w:rsidR="00A8783E">
        <w:t>”</w:t>
      </w:r>
      <w:r w:rsidR="00DC38F5">
        <w:t xml:space="preserve"> [ref. </w:t>
      </w:r>
      <w:r w:rsidR="006C5888" w:rsidRPr="00DC38F5">
        <w:fldChar w:fldCharType="begin"/>
      </w:r>
      <w:r w:rsidR="006C5888" w:rsidRPr="00DC38F5">
        <w:instrText xml:space="preserve"> NOTEREF _Ref78971826 \h  \* MERGEFORMAT </w:instrText>
      </w:r>
      <w:r w:rsidR="006C5888" w:rsidRPr="00DC38F5">
        <w:fldChar w:fldCharType="separate"/>
      </w:r>
      <w:r w:rsidR="00285C53">
        <w:t>24</w:t>
      </w:r>
      <w:r w:rsidR="006C5888" w:rsidRPr="00DC38F5">
        <w:fldChar w:fldCharType="end"/>
      </w:r>
      <w:r w:rsidR="00DC38F5">
        <w:t>].</w:t>
      </w:r>
      <w:r>
        <w:t xml:space="preserve"> </w:t>
      </w:r>
    </w:p>
    <w:p w14:paraId="4C39EC8A" w14:textId="35CBB689" w:rsidR="6FA6D195" w:rsidRPr="00D63A04" w:rsidRDefault="6FA6D195" w:rsidP="6FA6D195">
      <w:pPr>
        <w:pStyle w:val="BodyText"/>
      </w:pPr>
      <w:r>
        <w:t>The preliminary value 10</w:t>
      </w:r>
      <w:r w:rsidR="006C5888">
        <w:t xml:space="preserve"> to </w:t>
      </w:r>
      <w:r>
        <w:t xml:space="preserve">20 derived for this model is consistent with the LADEE observations. Our main explanation for the low yields from LADEE is that the impactor and regolith sizes were comparable for the LADEE observations, leading to a less efficient production of ballistic ejecta. In the other limit (icy Galilean moon surface), an impact into a solid surface gives significantly larger yields. </w:t>
      </w:r>
      <w:commentRangeStart w:id="128"/>
      <w:commentRangeStart w:id="129"/>
      <w:r>
        <w:t xml:space="preserve">As this model deals with impactors typically larger than those producing the ejecta observed by </w:t>
      </w:r>
      <w:commentRangeStart w:id="130"/>
      <w:commentRangeStart w:id="131"/>
      <w:r>
        <w:t>LADEE</w:t>
      </w:r>
      <w:commentRangeEnd w:id="128"/>
      <w:r w:rsidR="2FD77030">
        <w:rPr>
          <w:rStyle w:val="CommentReference"/>
        </w:rPr>
        <w:commentReference w:id="128"/>
      </w:r>
      <w:commentRangeEnd w:id="129"/>
      <w:r w:rsidR="2FD77030">
        <w:rPr>
          <w:rStyle w:val="CommentReference"/>
        </w:rPr>
        <w:commentReference w:id="129"/>
      </w:r>
      <w:commentRangeEnd w:id="130"/>
      <w:r w:rsidR="2FD77030">
        <w:rPr>
          <w:rStyle w:val="CommentReference"/>
        </w:rPr>
        <w:commentReference w:id="130"/>
      </w:r>
      <w:commentRangeEnd w:id="131"/>
      <w:r w:rsidR="2FD77030">
        <w:rPr>
          <w:rStyle w:val="CommentReference"/>
        </w:rPr>
        <w:commentReference w:id="131"/>
      </w:r>
      <w:r>
        <w:t xml:space="preserve"> (which was likely at the lower limit of this model of 10</w:t>
      </w:r>
      <w:r w:rsidRPr="6FA6D195">
        <w:rPr>
          <w:vertAlign w:val="superscript"/>
        </w:rPr>
        <w:t>6</w:t>
      </w:r>
      <w:r>
        <w:t xml:space="preserve"> g), it is reasonable to expect a larger yield. The fact that the yield of 10</w:t>
      </w:r>
      <w:r w:rsidR="006C5888">
        <w:t xml:space="preserve"> to </w:t>
      </w:r>
      <w:r>
        <w:t>20 used in MeMoSeE agrees with that for the fine regolith LADEE-derived yield of 10 suggests the total ejecta production is well estimated in this model.</w:t>
      </w:r>
    </w:p>
    <w:p w14:paraId="366995BD" w14:textId="453AC1CA" w:rsidR="6FA6D195" w:rsidRPr="00152780" w:rsidRDefault="6FA6D195" w:rsidP="00886343">
      <w:pPr>
        <w:pStyle w:val="BodyText"/>
      </w:pPr>
      <w:bookmarkStart w:id="132" w:name="_Hlk80029201"/>
      <w:r w:rsidRPr="00152780">
        <w:rPr>
          <w:b/>
          <w:bCs/>
        </w:rPr>
        <w:lastRenderedPageBreak/>
        <w:t xml:space="preserve">Finding 5: </w:t>
      </w:r>
      <w:r w:rsidRPr="00152780">
        <w:t>The magnitude of ejecta yield in the model reasonably matches LADEE data.</w:t>
      </w:r>
    </w:p>
    <w:p w14:paraId="30192166" w14:textId="08BB7786" w:rsidR="00344871" w:rsidRDefault="00F0633B" w:rsidP="00344871">
      <w:pPr>
        <w:pStyle w:val="Heading3"/>
      </w:pPr>
      <w:bookmarkStart w:id="133" w:name="_Toc80082823"/>
      <w:bookmarkEnd w:id="132"/>
      <w:r>
        <w:t>8.1.3</w:t>
      </w:r>
      <w:r>
        <w:tab/>
      </w:r>
      <w:r w:rsidR="00AB4A9E" w:rsidRPr="003C18DC">
        <w:t xml:space="preserve">Angular </w:t>
      </w:r>
      <w:r w:rsidR="005428D1">
        <w:t>D</w:t>
      </w:r>
      <w:r w:rsidR="00AB4A9E" w:rsidRPr="003C18DC">
        <w:t>istribution</w:t>
      </w:r>
      <w:bookmarkEnd w:id="133"/>
    </w:p>
    <w:p w14:paraId="0B443750" w14:textId="17F75812" w:rsidR="00AB4A9E" w:rsidRPr="00344871" w:rsidRDefault="10075F25" w:rsidP="00344871">
      <w:pPr>
        <w:pStyle w:val="BodyText"/>
      </w:pPr>
      <w:r>
        <w:t xml:space="preserve">The model is not fully consistent with LADEE results for the ejecta angle distribution, but this may not mean the model is unrealistic. For background, LADEE typically detected a single ejecta particle per lunar impact event. However, occasionally it observed dense ejecta plumes when a large number of LADEE detections were attributed to a single lunar impact. In these cases, the LADEE data allowed for estimates of the impact ejecta plume properties, notably the exterior angle (which should be analogous with the Zenith Angle). For the dense plume detections by LADEE, </w:t>
      </w:r>
      <w:del w:id="134" w:author="Bullock, Leanna S. (LARC-C101)[TEAMS3]" w:date="2021-08-05T11:03:00Z">
        <w:r w:rsidDel="00A2242A">
          <w:delText xml:space="preserve">we </w:delText>
        </w:r>
      </w:del>
      <w:ins w:id="135" w:author="Bullock, Leanna S. (LARC-C101)[TEAMS3]" w:date="2021-08-05T12:25:00Z">
        <w:r w:rsidR="004D7043">
          <w:t>a</w:t>
        </w:r>
      </w:ins>
      <w:ins w:id="136" w:author="Bullock, Leanna S. (LARC-C101)[TEAMS3]" w:date="2021-08-05T11:03:00Z">
        <w:r w:rsidR="00A2242A">
          <w:t xml:space="preserve">ngles were </w:t>
        </w:r>
      </w:ins>
      <w:r>
        <w:t xml:space="preserve">found </w:t>
      </w:r>
      <w:del w:id="137" w:author="Bullock, Leanna S. (LARC-C101)[TEAMS3]" w:date="2021-08-05T11:03:00Z">
        <w:r w:rsidDel="00A2242A">
          <w:delText xml:space="preserve">that angle </w:delText>
        </w:r>
      </w:del>
      <w:r>
        <w:t>to be 8</w:t>
      </w:r>
      <w:r w:rsidR="006C5888">
        <w:t>° </w:t>
      </w:r>
      <w:r>
        <w:t>±</w:t>
      </w:r>
      <w:r w:rsidR="006C5888">
        <w:t> </w:t>
      </w:r>
      <w:r>
        <w:t>3</w:t>
      </w:r>
      <w:r w:rsidR="006C5888">
        <w:t>°</w:t>
      </w:r>
      <w:bookmarkStart w:id="138" w:name="_Ref79054283"/>
      <w:r w:rsidR="00DC38F5">
        <w:t xml:space="preserve"> [ref. </w:t>
      </w:r>
      <w:r w:rsidR="006C5888" w:rsidRPr="00DC38F5">
        <w:rPr>
          <w:rStyle w:val="EndnoteReference"/>
          <w:vertAlign w:val="baseline"/>
        </w:rPr>
        <w:endnoteReference w:id="27"/>
      </w:r>
      <w:bookmarkEnd w:id="138"/>
      <w:r w:rsidR="00DC38F5">
        <w:t>].</w:t>
      </w:r>
      <w:r>
        <w:t xml:space="preserve"> as shown in Figure </w:t>
      </w:r>
      <w:r w:rsidR="006C5888">
        <w:t>8.1-</w:t>
      </w:r>
      <w:r>
        <w:t xml:space="preserve">2. In this figure, the left shows the assumed plume parameters for simulation to compare to LADEE/LDEX plume observations. The right panel shows a histogram of fitted outer plume angles. Plumes with outer angle </w:t>
      </w:r>
      <w:r w:rsidR="006C5888">
        <w:t xml:space="preserve">8° ± 3° </w:t>
      </w:r>
      <w:r>
        <w:t>were consistent with LADEE/LDEX observations</w:t>
      </w:r>
      <w:r w:rsidR="00DC38F5">
        <w:t xml:space="preserve"> [ref</w:t>
      </w:r>
      <w:r>
        <w:t>.</w:t>
      </w:r>
      <w:r w:rsidR="00DC38F5">
        <w:t xml:space="preserve"> </w:t>
      </w:r>
      <w:r w:rsidR="005D4E6E" w:rsidRPr="00DC38F5">
        <w:fldChar w:fldCharType="begin"/>
      </w:r>
      <w:r w:rsidR="005D4E6E" w:rsidRPr="00DC38F5">
        <w:instrText xml:space="preserve"> NOTEREF _Ref79054283 \h  \* MERGEFORMAT </w:instrText>
      </w:r>
      <w:r w:rsidR="005D4E6E" w:rsidRPr="00DC38F5">
        <w:fldChar w:fldCharType="separate"/>
      </w:r>
      <w:r w:rsidR="00285C53">
        <w:t>27</w:t>
      </w:r>
      <w:r w:rsidR="005D4E6E" w:rsidRPr="00DC38F5">
        <w:fldChar w:fldCharType="end"/>
      </w:r>
      <w:r w:rsidR="00DC38F5">
        <w:t>].</w:t>
      </w:r>
    </w:p>
    <w:p w14:paraId="6D341E1C" w14:textId="49A7D362" w:rsidR="6FA6D195" w:rsidRPr="00D63A04" w:rsidRDefault="6FA6D195" w:rsidP="6FA6D195">
      <w:pPr>
        <w:pStyle w:val="BodyText"/>
      </w:pPr>
      <w:r>
        <w:t xml:space="preserve">This angle is notably narrower than any of the zenith angles given in </w:t>
      </w:r>
      <w:commentRangeStart w:id="139"/>
      <w:r>
        <w:t xml:space="preserve">Table 2 </w:t>
      </w:r>
      <w:commentRangeEnd w:id="139"/>
      <w:r w:rsidR="005D4E6E">
        <w:rPr>
          <w:rStyle w:val="CommentReference"/>
        </w:rPr>
        <w:commentReference w:id="139"/>
      </w:r>
      <w:r>
        <w:t>and could have bearing in the ejecta distance estimates. The LADEE data also does not give any information on the impact zenith angle, so the values it determines represent an average over a range of impact zenith angles for LADEE</w:t>
      </w:r>
      <w:r w:rsidR="00CA450D">
        <w:t>’</w:t>
      </w:r>
      <w:r>
        <w:t>s latitudinal range of approximately ±20</w:t>
      </w:r>
      <w:r w:rsidR="006C5888">
        <w:t>°</w:t>
      </w:r>
      <w:r>
        <w:t xml:space="preserve"> selenographic latitude. It was posited that the LADEE-observed plume detections were </w:t>
      </w:r>
      <w:r w:rsidR="00A8783E">
        <w:t>“</w:t>
      </w:r>
      <w:r>
        <w:t>reverse plumes</w:t>
      </w:r>
      <w:r w:rsidR="006C5888">
        <w:t>,</w:t>
      </w:r>
      <w:r w:rsidR="00A8783E">
        <w:t>”</w:t>
      </w:r>
      <w:r>
        <w:t xml:space="preserve"> which are </w:t>
      </w:r>
      <w:r w:rsidR="00A8783E">
        <w:t>“</w:t>
      </w:r>
      <w:r>
        <w:t>narrow high-velocity plumes produced shortly after the initial plume cone is generated due to the swift collapse of the crater or impactor breakdown</w:t>
      </w:r>
      <w:r w:rsidR="006C5888">
        <w:t>.</w:t>
      </w:r>
      <w:r w:rsidR="00A8783E">
        <w:t>”</w:t>
      </w:r>
      <w:r>
        <w:t xml:space="preserve"> Hence, the LADEE observations may not represent the bulk of the ejecta distribution and therefore the discrepancy between this model</w:t>
      </w:r>
      <w:r w:rsidR="00CA450D">
        <w:t>’</w:t>
      </w:r>
      <w:r>
        <w:t>s assumptions and the narrow LADEE plumes is not in direct contradiction.</w:t>
      </w:r>
    </w:p>
    <w:p w14:paraId="6E70BC1F" w14:textId="1BE3DDC7" w:rsidR="6FA6D195" w:rsidRPr="00152780" w:rsidRDefault="6FA6D195" w:rsidP="00D63A04">
      <w:pPr>
        <w:pStyle w:val="BodyText"/>
      </w:pPr>
      <w:bookmarkStart w:id="140" w:name="_Hlk80029213"/>
      <w:r w:rsidRPr="00152780">
        <w:rPr>
          <w:b/>
          <w:bCs/>
        </w:rPr>
        <w:t>Finding 6</w:t>
      </w:r>
      <w:r w:rsidRPr="00152780">
        <w:t>: The model ejecta angular distribution does not reproduce LADEE measurements.</w:t>
      </w:r>
    </w:p>
    <w:p w14:paraId="33AC7E79" w14:textId="16C0DFC3" w:rsidR="6FA6D195" w:rsidRPr="00152780" w:rsidRDefault="6FA6D195" w:rsidP="6FA6D195">
      <w:pPr>
        <w:pStyle w:val="BodyText"/>
      </w:pPr>
      <w:bookmarkStart w:id="141" w:name="_Hlk80029221"/>
      <w:bookmarkEnd w:id="140"/>
      <w:r w:rsidRPr="00152780">
        <w:rPr>
          <w:b/>
          <w:bCs/>
        </w:rPr>
        <w:t>Recommendation 6:</w:t>
      </w:r>
      <w:r w:rsidR="00743DCB" w:rsidRPr="00152780">
        <w:rPr>
          <w:b/>
          <w:bCs/>
        </w:rPr>
        <w:t xml:space="preserve"> </w:t>
      </w:r>
      <w:r w:rsidRPr="00152780">
        <w:t>Incorporate LADEE ejecta angular distributions into the model. If the resulting assessed risks are significantly different, permanently incorporate the LADEE ejecta angular distributions into the model.</w:t>
      </w:r>
    </w:p>
    <w:bookmarkEnd w:id="141"/>
    <w:p w14:paraId="1D4E5CEA" w14:textId="7CB1ECFB" w:rsidR="35D83A31" w:rsidRDefault="35D83A31" w:rsidP="00D63A04">
      <w:pPr>
        <w:pStyle w:val="FigureCentered"/>
      </w:pPr>
      <w:r w:rsidRPr="00D63A04">
        <w:rPr>
          <w:noProof/>
        </w:rPr>
        <w:drawing>
          <wp:inline distT="0" distB="0" distL="0" distR="0" wp14:anchorId="17A8A0CA" wp14:editId="511C9147">
            <wp:extent cx="5880100" cy="2320290"/>
            <wp:effectExtent l="0" t="0" r="6350" b="3810"/>
            <wp:docPr id="1240054677" name="Picture 9"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rotWithShape="1">
                    <a:blip r:embed="rId18">
                      <a:extLst>
                        <a:ext uri="{28A0092B-C50C-407E-A947-70E740481C1C}">
                          <a14:useLocalDpi xmlns:a14="http://schemas.microsoft.com/office/drawing/2010/main" val="0"/>
                        </a:ext>
                      </a:extLst>
                    </a:blip>
                    <a:srcRect l="1068" t="2922"/>
                    <a:stretch/>
                  </pic:blipFill>
                  <pic:spPr bwMode="auto">
                    <a:xfrm>
                      <a:off x="0" y="0"/>
                      <a:ext cx="5880100" cy="2320290"/>
                    </a:xfrm>
                    <a:prstGeom prst="rect">
                      <a:avLst/>
                    </a:prstGeom>
                    <a:ln>
                      <a:noFill/>
                    </a:ln>
                    <a:extLst>
                      <a:ext uri="{53640926-AAD7-44D8-BBD7-CCE9431645EC}">
                        <a14:shadowObscured xmlns:a14="http://schemas.microsoft.com/office/drawing/2010/main"/>
                      </a:ext>
                    </a:extLst>
                  </pic:spPr>
                </pic:pic>
              </a:graphicData>
            </a:graphic>
          </wp:inline>
        </w:drawing>
      </w:r>
    </w:p>
    <w:p w14:paraId="50F281CF" w14:textId="1DF26DB6" w:rsidR="35D83A31" w:rsidRDefault="3CEE81BC" w:rsidP="35D83A31">
      <w:pPr>
        <w:pStyle w:val="Figure"/>
      </w:pPr>
      <w:bookmarkStart w:id="142" w:name="_Toc80082876"/>
      <w:r>
        <w:t xml:space="preserve">Figure </w:t>
      </w:r>
      <w:r w:rsidR="006C5888">
        <w:t>8.1-</w:t>
      </w:r>
      <w:r>
        <w:t xml:space="preserve">2. Angular </w:t>
      </w:r>
      <w:r w:rsidR="00886343">
        <w:t>E</w:t>
      </w:r>
      <w:r>
        <w:t xml:space="preserve">jecta </w:t>
      </w:r>
      <w:r w:rsidR="00886343">
        <w:t>D</w:t>
      </w:r>
      <w:r>
        <w:t>istribution from LADEE/LDEX</w:t>
      </w:r>
      <w:bookmarkEnd w:id="142"/>
    </w:p>
    <w:p w14:paraId="64398157" w14:textId="60CB42C2" w:rsidR="00344871" w:rsidRDefault="00F0633B" w:rsidP="00344871">
      <w:pPr>
        <w:pStyle w:val="Heading3"/>
      </w:pPr>
      <w:bookmarkStart w:id="143" w:name="_Toc80082824"/>
      <w:r>
        <w:t>8.1.4</w:t>
      </w:r>
      <w:r>
        <w:tab/>
      </w:r>
      <w:r w:rsidR="00AB4A9E" w:rsidRPr="003C18DC">
        <w:t>Velocity Distribution</w:t>
      </w:r>
      <w:bookmarkEnd w:id="143"/>
    </w:p>
    <w:p w14:paraId="0D1CA130" w14:textId="466533F6" w:rsidR="00AB4A9E" w:rsidRPr="00344871" w:rsidRDefault="00AB4A9E" w:rsidP="00344871">
      <w:pPr>
        <w:pStyle w:val="BodyText"/>
      </w:pPr>
      <w:r w:rsidRPr="003C18DC">
        <w:t xml:space="preserve">Combining </w:t>
      </w:r>
      <w:commentRangeStart w:id="144"/>
      <w:r w:rsidRPr="003C18DC">
        <w:t>Eqs</w:t>
      </w:r>
      <w:r w:rsidR="000D301D">
        <w:t>.</w:t>
      </w:r>
      <w:r w:rsidRPr="003C18DC">
        <w:t xml:space="preserve"> 2.18 and 2.68</w:t>
      </w:r>
      <w:commentRangeEnd w:id="144"/>
      <w:r w:rsidR="006C5888">
        <w:rPr>
          <w:rStyle w:val="CommentReference"/>
        </w:rPr>
        <w:commentReference w:id="144"/>
      </w:r>
      <w:r w:rsidRPr="003C18DC">
        <w:t xml:space="preserve">, the model includes a complex speed dependence. This speed dependence appears fundamentally to be related to a power-law distribution, which is different </w:t>
      </w:r>
      <w:r w:rsidRPr="003C18DC">
        <w:lastRenderedPageBreak/>
        <w:t xml:space="preserve">than the one derived from LADEE data. The LADEE distribution was derived with certain assumptions. First, LADEE/LDEX measured impact rates, not densities. To convert rates into densities, knowledge or assumptions about the impact velocity vector must be determined. The following assumptions were made: 1) all grains detected by LADEE had no horizontal velocity component (launched purely normal from a reference lunar spheroid), 2) grains were detected at their vertical turning points, such that they had zero relative speed with respect to the Moon. </w:t>
      </w:r>
    </w:p>
    <w:p w14:paraId="72EF5BCC" w14:textId="1D03197F" w:rsidR="00AB4A9E" w:rsidRPr="00344871" w:rsidRDefault="2C07DA14" w:rsidP="00344871">
      <w:pPr>
        <w:pStyle w:val="BodyTextKeepwithNext"/>
      </w:pPr>
      <w:r>
        <w:t>After these assumptions were made, the impact rates were converted into impact ejecta densities. It was then found that the density as a function of altitude was well-represented by an exponential, such that n(h) = n</w:t>
      </w:r>
      <w:r w:rsidRPr="2C07DA14">
        <w:rPr>
          <w:vertAlign w:val="subscript"/>
        </w:rPr>
        <w:t>0</w:t>
      </w:r>
      <w:r>
        <w:t>exp(-h/h</w:t>
      </w:r>
      <w:r w:rsidRPr="2C07DA14">
        <w:rPr>
          <w:vertAlign w:val="subscript"/>
        </w:rPr>
        <w:t>0</w:t>
      </w:r>
      <w:r>
        <w:t>) where a scale height of h</w:t>
      </w:r>
      <w:r w:rsidRPr="2C07DA14">
        <w:rPr>
          <w:vertAlign w:val="subscript"/>
        </w:rPr>
        <w:t xml:space="preserve">0 </w:t>
      </w:r>
      <w:r>
        <w:t>= 200 km best fit the data</w:t>
      </w:r>
      <w:r w:rsidR="00DC38F5">
        <w:t xml:space="preserve"> [ref</w:t>
      </w:r>
      <w:r>
        <w:t>.</w:t>
      </w:r>
      <w:bookmarkStart w:id="145" w:name="_Ref78973766"/>
      <w:r w:rsidR="00DC38F5">
        <w:t xml:space="preserve"> </w:t>
      </w:r>
      <w:r w:rsidR="006C5888" w:rsidRPr="00DC38F5">
        <w:rPr>
          <w:rStyle w:val="EndnoteReference"/>
          <w:vertAlign w:val="baseline"/>
        </w:rPr>
        <w:endnoteReference w:id="28"/>
      </w:r>
      <w:bookmarkEnd w:id="145"/>
      <w:r w:rsidR="00DC38F5">
        <w:t>].</w:t>
      </w:r>
      <w:r>
        <w:t xml:space="preserve"> From conservation of energy, this density distribution was then inverted to derive an initial impact ejecta speed distribution,</w:t>
      </w:r>
    </w:p>
    <w:p w14:paraId="495D5B54" w14:textId="7FD6DAFC" w:rsidR="00AB4A9E" w:rsidRPr="003C18DC" w:rsidRDefault="00D63A04" w:rsidP="00D63A04">
      <w:pPr>
        <w:pStyle w:val="Equationwith"/>
      </w:pPr>
      <w:r>
        <w:rPr>
          <w:iCs/>
        </w:rPr>
        <w:tab/>
      </w:r>
      <m:oMath>
        <m:r>
          <w:rPr>
            <w:rFonts w:ascii="Cambria Math" w:hAnsi="Cambria Math"/>
          </w:rPr>
          <m:t>f</m:t>
        </m:r>
        <m:d>
          <m:dPr>
            <m:ctrlPr>
              <w:rPr>
                <w:rFonts w:ascii="Cambria Math" w:hAnsi="Cambria Math"/>
              </w:rPr>
            </m:ctrlPr>
          </m:dPr>
          <m:e>
            <m:acc>
              <m:accPr>
                <m:ctrlPr>
                  <w:rPr>
                    <w:rFonts w:ascii="Cambria Math" w:hAnsi="Cambria Math"/>
                  </w:rPr>
                </m:ctrlPr>
              </m:accPr>
              <m:e>
                <m:r>
                  <w:rPr>
                    <w:rFonts w:ascii="Cambria Math" w:hAnsi="Cambria Math"/>
                  </w:rPr>
                  <m:t>v</m:t>
                </m:r>
              </m:e>
            </m:acc>
          </m:e>
        </m:d>
        <m:r>
          <m:rPr>
            <m:sty m:val="p"/>
          </m:rPr>
          <w:rPr>
            <w:rFonts w:ascii="Cambria Math" w:hAnsi="Cambria Math"/>
          </w:rPr>
          <m:t xml:space="preserve">= </m:t>
        </m:r>
        <m:f>
          <m:fPr>
            <m:ctrlPr>
              <w:rPr>
                <w:rFonts w:ascii="Cambria Math" w:hAnsi="Cambria Math"/>
              </w:rPr>
            </m:ctrlPr>
          </m:fPr>
          <m:num>
            <m:r>
              <w:rPr>
                <w:rFonts w:ascii="Cambria Math" w:hAnsi="Cambria Math"/>
              </w:rPr>
              <m:t>δ</m:t>
            </m:r>
            <m:acc>
              <m:accPr>
                <m:ctrlPr>
                  <w:rPr>
                    <w:rFonts w:ascii="Cambria Math" w:hAnsi="Cambria Math"/>
                  </w:rPr>
                </m:ctrlPr>
              </m:accPr>
              <m:e>
                <m:r>
                  <w:rPr>
                    <w:rFonts w:ascii="Cambria Math" w:hAnsi="Cambria Math"/>
                  </w:rPr>
                  <m:t>v</m:t>
                </m:r>
              </m:e>
            </m:acc>
          </m:num>
          <m:den>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2</m:t>
                    </m:r>
                  </m:sup>
                </m:sSup>
                <m:r>
                  <m:rPr>
                    <m:sty m:val="p"/>
                  </m:rPr>
                  <w:rPr>
                    <w:rFonts w:ascii="Cambria Math" w:hAnsi="Cambria Math"/>
                  </w:rPr>
                  <m:t>)</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β</m:t>
                </m:r>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2</m:t>
                    </m:r>
                  </m:sup>
                </m:sSup>
              </m:den>
            </m:f>
          </m:sup>
        </m:sSup>
      </m:oMath>
      <w:r>
        <w:tab/>
      </w:r>
      <w:r w:rsidR="00934C80">
        <w:t>(8-1)</w:t>
      </w:r>
    </w:p>
    <w:p w14:paraId="25CCB3B9" w14:textId="3218A31A" w:rsidR="00AB4A9E" w:rsidRPr="00344871" w:rsidRDefault="00AB4A9E" w:rsidP="00344871">
      <w:pPr>
        <w:pStyle w:val="BodyText"/>
      </w:pPr>
      <w:r w:rsidRPr="003C18DC">
        <w:t xml:space="preserve">where </w:t>
      </w:r>
      <m:oMath>
        <m:acc>
          <m:accPr>
            <m:ctrlPr>
              <w:rPr>
                <w:rFonts w:ascii="Cambria Math" w:hAnsi="Cambria Math"/>
                <w:i/>
              </w:rPr>
            </m:ctrlPr>
          </m:accPr>
          <m:e>
            <m:r>
              <w:rPr>
                <w:rFonts w:ascii="Cambria Math" w:hAnsi="Cambria Math"/>
              </w:rPr>
              <m:t>v</m:t>
            </m:r>
          </m:e>
        </m:acc>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esc</m:t>
            </m:r>
          </m:sub>
        </m:sSub>
      </m:oMath>
      <w:r w:rsidRPr="3CEE81BC">
        <w:rPr>
          <w:rFonts w:eastAsiaTheme="minorEastAsia"/>
        </w:rPr>
        <w:t xml:space="preserve"> is the speed normalized by the Moon</w:t>
      </w:r>
      <w:r w:rsidR="00CA450D">
        <w:rPr>
          <w:rFonts w:eastAsiaTheme="minorEastAsia"/>
        </w:rPr>
        <w:t>’</w:t>
      </w:r>
      <w:r w:rsidRPr="3CEE81BC">
        <w:rPr>
          <w:rFonts w:eastAsiaTheme="minorEastAsia"/>
        </w:rPr>
        <w:t xml:space="preserve">s escape speed, and </w:t>
      </w:r>
      <m:oMath>
        <m:r>
          <w:rPr>
            <w:rFonts w:ascii="Cambria Math" w:eastAsiaTheme="minorEastAsia" w:hAnsi="Cambria Math"/>
          </w:rPr>
          <m:t>β=8.69</m:t>
        </m:r>
      </m:oMath>
      <w:r w:rsidRPr="3CEE81BC">
        <w:rPr>
          <w:rFonts w:eastAsiaTheme="minorEastAsia"/>
        </w:rPr>
        <w:t xml:space="preserve"> &amp; </w:t>
      </w:r>
      <w:r w:rsidR="004D7043">
        <w:rPr>
          <w:rFonts w:eastAsiaTheme="minorEastAsia"/>
        </w:rPr>
        <w:br/>
      </w:r>
      <m:oMath>
        <m:r>
          <w:rPr>
            <w:rFonts w:ascii="Cambria Math" w:eastAsiaTheme="minorEastAsia" w:hAnsi="Cambria Math"/>
          </w:rPr>
          <m:t xml:space="preserve">δ=7.2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Pr="3CEE81BC">
        <w:rPr>
          <w:rFonts w:eastAsiaTheme="minorEastAsia"/>
        </w:rPr>
        <w:t xml:space="preserve"> s m</w:t>
      </w:r>
      <w:r w:rsidRPr="3CEE81BC">
        <w:rPr>
          <w:rFonts w:eastAsiaTheme="minorEastAsia"/>
          <w:vertAlign w:val="superscript"/>
        </w:rPr>
        <w:t>-1</w:t>
      </w:r>
      <w:r w:rsidRPr="3CEE81BC">
        <w:rPr>
          <w:rFonts w:eastAsiaTheme="minorEastAsia"/>
        </w:rPr>
        <w:t xml:space="preserve"> (</w:t>
      </w:r>
      <w:commentRangeStart w:id="146"/>
      <w:r w:rsidRPr="3CEE81BC">
        <w:rPr>
          <w:rFonts w:eastAsiaTheme="minorEastAsia"/>
        </w:rPr>
        <w:t xml:space="preserve">Eq. 1 </w:t>
      </w:r>
      <w:commentRangeEnd w:id="146"/>
      <w:r w:rsidR="00934C80">
        <w:rPr>
          <w:rStyle w:val="CommentReference"/>
        </w:rPr>
        <w:commentReference w:id="146"/>
      </w:r>
      <w:r w:rsidRPr="3CEE81BC">
        <w:rPr>
          <w:rFonts w:eastAsiaTheme="minorEastAsia"/>
        </w:rPr>
        <w:t>in different form in Szalay and Horányi, 2016</w:t>
      </w:r>
      <w:r w:rsidR="00DC38F5">
        <w:rPr>
          <w:rFonts w:eastAsiaTheme="minorEastAsia"/>
        </w:rPr>
        <w:t xml:space="preserve"> [ref. </w:t>
      </w:r>
      <w:r w:rsidR="006C5888" w:rsidRPr="00DC38F5">
        <w:rPr>
          <w:rFonts w:eastAsiaTheme="minorEastAsia"/>
        </w:rPr>
        <w:fldChar w:fldCharType="begin"/>
      </w:r>
      <w:r w:rsidR="006C5888" w:rsidRPr="00DC38F5">
        <w:rPr>
          <w:rFonts w:eastAsiaTheme="minorEastAsia"/>
        </w:rPr>
        <w:instrText xml:space="preserve"> NOTEREF _Ref78973766 \h  \* MERGEFORMAT </w:instrText>
      </w:r>
      <w:r w:rsidR="006C5888" w:rsidRPr="00DC38F5">
        <w:rPr>
          <w:rFonts w:eastAsiaTheme="minorEastAsia"/>
        </w:rPr>
      </w:r>
      <w:r w:rsidR="006C5888" w:rsidRPr="00DC38F5">
        <w:rPr>
          <w:rFonts w:eastAsiaTheme="minorEastAsia"/>
        </w:rPr>
        <w:fldChar w:fldCharType="separate"/>
      </w:r>
      <w:r w:rsidR="00285C53">
        <w:rPr>
          <w:rFonts w:eastAsiaTheme="minorEastAsia"/>
        </w:rPr>
        <w:t>28</w:t>
      </w:r>
      <w:r w:rsidR="006C5888" w:rsidRPr="00DC38F5">
        <w:rPr>
          <w:rFonts w:eastAsiaTheme="minorEastAsia"/>
        </w:rPr>
        <w:fldChar w:fldCharType="end"/>
      </w:r>
      <w:r w:rsidR="00DC38F5">
        <w:rPr>
          <w:rFonts w:eastAsiaTheme="minorEastAsia"/>
        </w:rPr>
        <w:t>];</w:t>
      </w:r>
      <w:r w:rsidRPr="3CEE81BC">
        <w:rPr>
          <w:rFonts w:eastAsiaTheme="minorEastAsia"/>
        </w:rPr>
        <w:t xml:space="preserve"> Eq. 19 in Szalay et al. 2018</w:t>
      </w:r>
      <w:r w:rsidR="00DC38F5">
        <w:rPr>
          <w:rFonts w:eastAsiaTheme="minorEastAsia"/>
        </w:rPr>
        <w:t xml:space="preserve"> [ref. </w:t>
      </w:r>
      <w:r w:rsidR="006C5888" w:rsidRPr="00DC38F5">
        <w:rPr>
          <w:rFonts w:eastAsiaTheme="minorEastAsia"/>
        </w:rPr>
        <w:fldChar w:fldCharType="begin"/>
      </w:r>
      <w:r w:rsidR="006C5888" w:rsidRPr="00DC38F5">
        <w:rPr>
          <w:rFonts w:eastAsiaTheme="minorEastAsia"/>
        </w:rPr>
        <w:instrText xml:space="preserve"> NOTEREF _Ref78974122 \h  \* MERGEFORMAT </w:instrText>
      </w:r>
      <w:r w:rsidR="006C5888" w:rsidRPr="00DC38F5">
        <w:rPr>
          <w:rFonts w:eastAsiaTheme="minorEastAsia"/>
        </w:rPr>
      </w:r>
      <w:r w:rsidR="006C5888" w:rsidRPr="00DC38F5">
        <w:rPr>
          <w:rFonts w:eastAsiaTheme="minorEastAsia"/>
        </w:rPr>
        <w:fldChar w:fldCharType="separate"/>
      </w:r>
      <w:r w:rsidR="00285C53">
        <w:rPr>
          <w:rFonts w:eastAsiaTheme="minorEastAsia"/>
        </w:rPr>
        <w:t>4</w:t>
      </w:r>
      <w:r w:rsidR="006C5888" w:rsidRPr="00DC38F5">
        <w:rPr>
          <w:rFonts w:eastAsiaTheme="minorEastAsia"/>
        </w:rPr>
        <w:fldChar w:fldCharType="end"/>
      </w:r>
      <w:r w:rsidR="00DC38F5">
        <w:rPr>
          <w:rFonts w:eastAsiaTheme="minorEastAsia"/>
        </w:rPr>
        <w:t>])</w:t>
      </w:r>
      <w:r w:rsidRPr="3CEE81BC">
        <w:rPr>
          <w:rFonts w:eastAsiaTheme="minorEastAsia"/>
        </w:rPr>
        <w:t xml:space="preserve">. </w:t>
      </w:r>
      <w:r w:rsidRPr="003C18DC">
        <w:t xml:space="preserve">Figure </w:t>
      </w:r>
      <w:r w:rsidR="006C5888">
        <w:t>8.1-</w:t>
      </w:r>
      <w:r w:rsidRPr="003C18DC">
        <w:t>3 (right panel) shows this inferred speed distribution from LADEE/LDEX data</w:t>
      </w:r>
      <w:r w:rsidR="3CEE81BC">
        <w:t xml:space="preserve">, </w:t>
      </w:r>
      <w:r w:rsidR="35D83A31">
        <w:t>calculated using ∼140,000 impacts averaged over LADEE</w:t>
      </w:r>
      <w:r w:rsidR="00CA450D">
        <w:t>’</w:t>
      </w:r>
      <w:r w:rsidR="35D83A31">
        <w:t>s 6 months of operations in lunar orbit. White regions indicate locations either LADEE did not visit or that LDEX could not take measurements due to sun pointing constraints. Altitude bands are not to scale. The right panel shows the inferred surface ejecta velocity distribution from the altitude density fit. The dotted line indicates the maximum altitude explored by LADEE, above which the distribution function is an extrapolation</w:t>
      </w:r>
      <w:r w:rsidR="00DC38F5">
        <w:t xml:space="preserve"> [ref</w:t>
      </w:r>
      <w:r w:rsidR="35D83A31">
        <w:t>.</w:t>
      </w:r>
      <w:r w:rsidR="00DC38F5">
        <w:t xml:space="preserve"> </w:t>
      </w:r>
      <w:r w:rsidR="00E739D1" w:rsidRPr="00DC38F5">
        <w:fldChar w:fldCharType="begin"/>
      </w:r>
      <w:r w:rsidR="00E739D1" w:rsidRPr="00DC38F5">
        <w:instrText xml:space="preserve"> NOTEREF _Ref78974122 \h  \* MERGEFORMAT </w:instrText>
      </w:r>
      <w:r w:rsidR="00E739D1" w:rsidRPr="00DC38F5">
        <w:fldChar w:fldCharType="separate"/>
      </w:r>
      <w:r w:rsidR="00285C53">
        <w:t>4</w:t>
      </w:r>
      <w:r w:rsidR="00E739D1" w:rsidRPr="00DC38F5">
        <w:fldChar w:fldCharType="end"/>
      </w:r>
      <w:r w:rsidR="00DC38F5">
        <w:t>].</w:t>
      </w:r>
      <w:r w:rsidR="35D83A31">
        <w:t xml:space="preserve"> </w:t>
      </w:r>
      <w:r w:rsidRPr="003C18DC">
        <w:t xml:space="preserve">Notably, the lunar speed distribution derived from LADEE/LDEX avoids the artificial cutoff speed required for purely power-law distributions which are not defined at </w:t>
      </w:r>
      <w:r w:rsidRPr="3CEE81BC">
        <w:rPr>
          <w:i/>
          <w:iCs/>
        </w:rPr>
        <w:t>v</w:t>
      </w:r>
      <w:r w:rsidRPr="003C18DC">
        <w:t xml:space="preserve"> = 0.</w:t>
      </w:r>
      <w:r w:rsidR="00743DCB">
        <w:t xml:space="preserve"> </w:t>
      </w:r>
      <w:r w:rsidRPr="003C18DC">
        <w:t>However, it also has intrinsic assumptions that limit it to purely bound ejecta, as it was derived assuming all detected impacts were bound (at their vertical turning points). Hence, it is an approximation of the impact ejecta speed distribution.</w:t>
      </w:r>
    </w:p>
    <w:p w14:paraId="4A160142" w14:textId="5642001A" w:rsidR="35D83A31" w:rsidRPr="00D63A04" w:rsidRDefault="6FA6D195" w:rsidP="6FA6D195">
      <w:pPr>
        <w:pStyle w:val="BodyText"/>
      </w:pPr>
      <w:r>
        <w:t xml:space="preserve">The power-law ejecta speed distribution function is used extensively throughout the literature and provides a common framework to cross-compare measurements. However, this distribution is not consistent with the impact ejecta distribution observed at the Moon for grains with radii below ~5 μm. </w:t>
      </w:r>
    </w:p>
    <w:p w14:paraId="212BFEB3" w14:textId="11232420" w:rsidR="35D83A31" w:rsidRPr="00152780" w:rsidRDefault="6FA6D195" w:rsidP="00D63A04">
      <w:pPr>
        <w:pStyle w:val="BodyText"/>
      </w:pPr>
      <w:bookmarkStart w:id="147" w:name="_Hlk80029237"/>
      <w:r w:rsidRPr="00152780">
        <w:rPr>
          <w:b/>
          <w:bCs/>
        </w:rPr>
        <w:t>Finding 7:</w:t>
      </w:r>
      <w:r w:rsidRPr="00152780">
        <w:t xml:space="preserve"> The shape of the model</w:t>
      </w:r>
      <w:r w:rsidR="00CA450D" w:rsidRPr="00152780">
        <w:t>’</w:t>
      </w:r>
      <w:r w:rsidRPr="00152780">
        <w:t>s ejecta speed distribution differs from the exponential distribution determined from LADEE observations.</w:t>
      </w:r>
    </w:p>
    <w:p w14:paraId="0B643AE2" w14:textId="3D0AC67A" w:rsidR="35D83A31" w:rsidRPr="00152780" w:rsidRDefault="6FA6D195" w:rsidP="00D63A04">
      <w:pPr>
        <w:pStyle w:val="BodyText"/>
      </w:pPr>
      <w:bookmarkStart w:id="148" w:name="_Hlk80029244"/>
      <w:bookmarkEnd w:id="147"/>
      <w:r w:rsidRPr="00152780">
        <w:rPr>
          <w:b/>
          <w:bCs/>
        </w:rPr>
        <w:t>Recommendation 7:</w:t>
      </w:r>
      <w:r w:rsidRPr="00152780">
        <w:t xml:space="preserve"> Incorporate LADEE ejecta speed distributions into the model. If the resulting assessed risks are significantly different, permanently incorporate the LADEE ejecta speed distributions into the model.</w:t>
      </w:r>
    </w:p>
    <w:bookmarkEnd w:id="148"/>
    <w:p w14:paraId="4FF6A9F3" w14:textId="691794B5" w:rsidR="35D83A31" w:rsidRDefault="35D83A31" w:rsidP="00E24A72">
      <w:pPr>
        <w:pStyle w:val="FigureCentered"/>
        <w:rPr>
          <w:u w:val="single"/>
        </w:rPr>
      </w:pPr>
      <w:r>
        <w:rPr>
          <w:noProof/>
        </w:rPr>
        <w:lastRenderedPageBreak/>
        <w:drawing>
          <wp:inline distT="0" distB="0" distL="0" distR="0" wp14:anchorId="1962369A" wp14:editId="36247736">
            <wp:extent cx="5775960" cy="2575560"/>
            <wp:effectExtent l="0" t="0" r="0" b="0"/>
            <wp:docPr id="1442719361" name="Picture 10" descr="Dia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19">
                      <a:extLst>
                        <a:ext uri="{28A0092B-C50C-407E-A947-70E740481C1C}">
                          <a14:useLocalDpi xmlns:a14="http://schemas.microsoft.com/office/drawing/2010/main" val="0"/>
                        </a:ext>
                      </a:extLst>
                    </a:blip>
                    <a:srcRect l="1029" r="1479" b="1039"/>
                    <a:stretch/>
                  </pic:blipFill>
                  <pic:spPr bwMode="auto">
                    <a:xfrm>
                      <a:off x="0" y="0"/>
                      <a:ext cx="5776579" cy="2575836"/>
                    </a:xfrm>
                    <a:prstGeom prst="rect">
                      <a:avLst/>
                    </a:prstGeom>
                    <a:ln>
                      <a:noFill/>
                    </a:ln>
                    <a:extLst>
                      <a:ext uri="{53640926-AAD7-44D8-BBD7-CCE9431645EC}">
                        <a14:shadowObscured xmlns:a14="http://schemas.microsoft.com/office/drawing/2010/main"/>
                      </a:ext>
                    </a:extLst>
                  </pic:spPr>
                </pic:pic>
              </a:graphicData>
            </a:graphic>
          </wp:inline>
        </w:drawing>
      </w:r>
    </w:p>
    <w:p w14:paraId="044DCE20" w14:textId="5AC231F9" w:rsidR="35D83A31" w:rsidRDefault="3CEE81BC" w:rsidP="35D83A31">
      <w:pPr>
        <w:pStyle w:val="Figure"/>
      </w:pPr>
      <w:bookmarkStart w:id="149" w:name="_Toc80082877"/>
      <w:r>
        <w:t xml:space="preserve">Figure </w:t>
      </w:r>
      <w:r w:rsidR="00E739D1">
        <w:t>8.1-</w:t>
      </w:r>
      <w:r>
        <w:t>3. Left</w:t>
      </w:r>
      <w:r w:rsidR="00E739D1">
        <w:t xml:space="preserve">: Dust Density Distribution About </w:t>
      </w:r>
      <w:r>
        <w:t>the Moon.</w:t>
      </w:r>
      <w:ins w:id="150" w:author="Bullock, Leanna S. (LARC-C101)[TEAMS3]" w:date="2021-08-04T12:59:00Z">
        <w:r w:rsidR="00E739D1">
          <w:t xml:space="preserve">; Right: </w:t>
        </w:r>
        <w:r w:rsidR="00E739D1" w:rsidRPr="003C18DC">
          <w:t xml:space="preserve">Inferred Speed Distribution from LADEE/LDEX </w:t>
        </w:r>
        <w:r w:rsidR="00E739D1">
          <w:t>D</w:t>
        </w:r>
        <w:r w:rsidR="00E739D1" w:rsidRPr="003C18DC">
          <w:t>ata</w:t>
        </w:r>
      </w:ins>
      <w:bookmarkEnd w:id="149"/>
    </w:p>
    <w:p w14:paraId="1DB02699" w14:textId="1E2E0A85" w:rsidR="00AB4A9E" w:rsidRPr="003C18DC" w:rsidRDefault="00AB4A9E" w:rsidP="00E24A72">
      <w:pPr>
        <w:pStyle w:val="Subheading"/>
      </w:pPr>
      <w:commentRangeStart w:id="151"/>
      <w:commentRangeEnd w:id="151"/>
      <w:r>
        <w:rPr>
          <w:rStyle w:val="CommentReference"/>
        </w:rPr>
        <w:commentReference w:id="151"/>
      </w:r>
    </w:p>
    <w:p w14:paraId="2BA9E9C9" w14:textId="159FD63B" w:rsidR="00344871" w:rsidRDefault="3CEE81BC" w:rsidP="00E24A72">
      <w:pPr>
        <w:pStyle w:val="Heading3"/>
        <w:ind w:left="270" w:hanging="270"/>
      </w:pPr>
      <w:bookmarkStart w:id="152" w:name="_Toc80082825"/>
      <w:r>
        <w:t>8.1.</w:t>
      </w:r>
      <w:r w:rsidR="00B1246C">
        <w:t>5</w:t>
      </w:r>
      <w:r w:rsidR="7CF1D763">
        <w:tab/>
      </w:r>
      <w:r>
        <w:t>Ejected Mass</w:t>
      </w:r>
      <w:bookmarkEnd w:id="152"/>
    </w:p>
    <w:p w14:paraId="65834161" w14:textId="073A958A" w:rsidR="00AB4A9E" w:rsidRDefault="3CEE81BC" w:rsidP="00344871">
      <w:pPr>
        <w:pStyle w:val="BodyText"/>
      </w:pPr>
      <w:r>
        <w:t>Both the projectile and the target density are used in the ejecta rate calculation. Whereas the meteoroid density of 2.5 g cm</w:t>
      </w:r>
      <w:r w:rsidRPr="3CEE81BC">
        <w:rPr>
          <w:vertAlign w:val="superscript"/>
        </w:rPr>
        <w:t>-3</w:t>
      </w:r>
      <w:r>
        <w:t xml:space="preserve"> is frequently assumed as the standard projectile density</w:t>
      </w:r>
      <w:bookmarkStart w:id="153" w:name="_Ref79046178"/>
      <w:r w:rsidR="00DC38F5">
        <w:t xml:space="preserve"> [ref. </w:t>
      </w:r>
      <w:r w:rsidR="00E739D1" w:rsidRPr="00DC38F5">
        <w:rPr>
          <w:rStyle w:val="EndnoteReference"/>
          <w:vertAlign w:val="baseline"/>
        </w:rPr>
        <w:endnoteReference w:id="29"/>
      </w:r>
      <w:bookmarkEnd w:id="153"/>
      <w:r w:rsidR="00DC38F5">
        <w:t>],</w:t>
      </w:r>
      <w:r>
        <w:t xml:space="preserve"> the proposed model accounts for the expected variation of densities between the different populations of meteoroids (</w:t>
      </w:r>
      <w:commentRangeStart w:id="154"/>
      <w:r>
        <w:t>Fig. 9, Section 2.9</w:t>
      </w:r>
      <w:commentRangeEnd w:id="154"/>
      <w:r w:rsidR="00E739D1">
        <w:rPr>
          <w:rStyle w:val="CommentReference"/>
        </w:rPr>
        <w:commentReference w:id="154"/>
      </w:r>
      <w:r>
        <w:t>), which are more icy or more stony depending on their origin</w:t>
      </w:r>
      <w:r w:rsidR="00DC38F5">
        <w:t xml:space="preserve"> [ref</w:t>
      </w:r>
      <w:r>
        <w:t>.</w:t>
      </w:r>
      <w:r w:rsidR="00E739D1" w:rsidRPr="00DC38F5">
        <w:fldChar w:fldCharType="begin"/>
      </w:r>
      <w:r w:rsidR="00E739D1" w:rsidRPr="00DC38F5">
        <w:instrText xml:space="preserve"> NOTEREF _Ref78974719 \h  \* MERGEFORMAT </w:instrText>
      </w:r>
      <w:r w:rsidR="00E739D1" w:rsidRPr="00DC38F5">
        <w:fldChar w:fldCharType="separate"/>
      </w:r>
      <w:r w:rsidR="00285C53">
        <w:t>19</w:t>
      </w:r>
      <w:r w:rsidR="00E739D1" w:rsidRPr="00DC38F5">
        <w:fldChar w:fldCharType="end"/>
      </w:r>
      <w:r w:rsidR="00DC38F5">
        <w:t>]</w:t>
      </w:r>
      <w:r w:rsidR="00285C53">
        <w:t>.</w:t>
      </w:r>
    </w:p>
    <w:p w14:paraId="7770095E" w14:textId="6F59D062" w:rsidR="00AB4A9E" w:rsidRPr="00CE2962" w:rsidRDefault="3CEE81BC" w:rsidP="00344871">
      <w:pPr>
        <w:pStyle w:val="BodyText"/>
      </w:pPr>
      <w:r>
        <w:t xml:space="preserve">The density of the target can be taken as either the specific gravity or the bulk density of lunar regolith. The concept of bulk density includes porosity and is always smaller than the density of individual regolith particles. Thus, whereas a representative value of density for individual regolith grains is </w:t>
      </w:r>
      <w:r w:rsidRPr="3CEE81BC">
        <w:rPr>
          <w:rFonts w:cstheme="minorBidi"/>
        </w:rPr>
        <w:t>ρ≈</w:t>
      </w:r>
      <w:r>
        <w:t>3 g cm</w:t>
      </w:r>
      <w:r w:rsidRPr="3CEE81BC">
        <w:rPr>
          <w:vertAlign w:val="superscript"/>
        </w:rPr>
        <w:t>-3</w:t>
      </w:r>
      <w:r>
        <w:t>, which is used for all calculations, representative values for regolith bulk density are approximately 1.30 g cm</w:t>
      </w:r>
      <w:r w:rsidRPr="3CEE81BC">
        <w:rPr>
          <w:vertAlign w:val="superscript"/>
        </w:rPr>
        <w:t>-3</w:t>
      </w:r>
      <w:r>
        <w:t xml:space="preserve"> at the surface and 1.52 g cm</w:t>
      </w:r>
      <w:r w:rsidRPr="3CEE81BC">
        <w:rPr>
          <w:vertAlign w:val="superscript"/>
        </w:rPr>
        <w:t>-3</w:t>
      </w:r>
      <w:r>
        <w:t xml:space="preserve"> at a depth of 10 cm</w:t>
      </w:r>
      <w:r w:rsidR="00DC38F5">
        <w:t xml:space="preserve"> [ref</w:t>
      </w:r>
      <w:r>
        <w:t>.</w:t>
      </w:r>
      <w:bookmarkStart w:id="155" w:name="_Ref79067180"/>
      <w:r w:rsidR="00DC38F5">
        <w:t xml:space="preserve"> </w:t>
      </w:r>
      <w:r w:rsidR="00E739D1" w:rsidRPr="00DC38F5">
        <w:rPr>
          <w:rStyle w:val="EndnoteReference"/>
          <w:vertAlign w:val="baseline"/>
        </w:rPr>
        <w:endnoteReference w:id="30"/>
      </w:r>
      <w:bookmarkEnd w:id="155"/>
      <w:r w:rsidR="00DC38F5">
        <w:t>].</w:t>
      </w:r>
      <w:r>
        <w:t xml:space="preserve"> However, the precise value of the target density adopted in the model seems to have only a small effect (~10%) in the model output as the total ejected mass falls off as </w:t>
      </w:r>
      <w:r w:rsidRPr="3CEE81BC">
        <w:rPr>
          <w:rFonts w:cstheme="minorBidi"/>
        </w:rPr>
        <w:t>ρ</w:t>
      </w:r>
      <w:r w:rsidRPr="3CEE81BC">
        <w:rPr>
          <w:vertAlign w:val="superscript"/>
        </w:rPr>
        <w:t>-0.2</w:t>
      </w:r>
      <w:r>
        <w:t xml:space="preserve"> (</w:t>
      </w:r>
      <w:commentRangeStart w:id="156"/>
      <w:r>
        <w:t>Eq. 4.5</w:t>
      </w:r>
      <w:commentRangeEnd w:id="156"/>
      <w:r w:rsidR="00E739D1">
        <w:rPr>
          <w:rStyle w:val="CommentReference"/>
        </w:rPr>
        <w:commentReference w:id="156"/>
      </w:r>
      <w:r>
        <w:t>).</w:t>
      </w:r>
    </w:p>
    <w:p w14:paraId="202440E7" w14:textId="491757A0" w:rsidR="00AB4A9E" w:rsidRDefault="3CEE81BC" w:rsidP="00344871">
      <w:pPr>
        <w:pStyle w:val="BodyText"/>
      </w:pPr>
      <w:r>
        <w:t>The model approximates the size distribution of ejecta as the size distribution of lunar regolith particles (</w:t>
      </w:r>
      <w:commentRangeStart w:id="157"/>
      <w:r>
        <w:t>Section 2.5</w:t>
      </w:r>
      <w:commentRangeEnd w:id="157"/>
      <w:r w:rsidR="00E739D1">
        <w:rPr>
          <w:rStyle w:val="CommentReference"/>
        </w:rPr>
        <w:commentReference w:id="157"/>
      </w:r>
      <w:r>
        <w:t xml:space="preserve">). It further extends the results from lunar samples to particles &lt; 5 </w:t>
      </w:r>
      <w:del w:id="158" w:author="Bullock, Leanna S. (LARC-C101)[TEAMS3]" w:date="2021-08-04T11:19:00Z">
        <w:r w:rsidDel="00A8783E">
          <w:delText>micron</w:delText>
        </w:r>
      </w:del>
      <w:ins w:id="159" w:author="Bullock, Leanna S. (LARC-C101)[TEAMS3]" w:date="2021-08-04T11:19:00Z">
        <w:r w:rsidR="00A8783E">
          <w:t>μ</w:t>
        </w:r>
      </w:ins>
      <w:del w:id="160" w:author="Bullock, Leanna S. (LARC-C101)[TEAMS3]" w:date="2021-08-17T08:45:00Z">
        <w:r w:rsidDel="00A55F5D">
          <w:delText>s</w:delText>
        </w:r>
      </w:del>
      <w:r>
        <w:t xml:space="preserve"> by using LADEE measurements.</w:t>
      </w:r>
    </w:p>
    <w:p w14:paraId="31C19090" w14:textId="49D43273" w:rsidR="00AB4A9E" w:rsidRDefault="3CEE81BC" w:rsidP="00344871">
      <w:pPr>
        <w:pStyle w:val="BodyText"/>
      </w:pPr>
      <w:r>
        <w:t>The ejecta model for total mass is based upon Housen and Holsapple</w:t>
      </w:r>
      <w:r w:rsidR="00DC38F5">
        <w:t xml:space="preserve"> [ref</w:t>
      </w:r>
      <w:r>
        <w:t>.</w:t>
      </w:r>
      <w:r w:rsidR="00E739D1" w:rsidRPr="00DC38F5">
        <w:fldChar w:fldCharType="begin"/>
      </w:r>
      <w:r w:rsidR="00E739D1" w:rsidRPr="00DC38F5">
        <w:instrText xml:space="preserve"> NOTEREF _Ref78963986 \h  \* MERGEFORMAT </w:instrText>
      </w:r>
      <w:r w:rsidR="00E739D1" w:rsidRPr="00DC38F5">
        <w:fldChar w:fldCharType="separate"/>
      </w:r>
      <w:r w:rsidR="00285C53">
        <w:t>20</w:t>
      </w:r>
      <w:r w:rsidR="00E739D1" w:rsidRPr="00DC38F5">
        <w:fldChar w:fldCharType="end"/>
      </w:r>
      <w:r w:rsidR="00DC38F5">
        <w:t>].</w:t>
      </w:r>
      <w:r>
        <w:t xml:space="preserve"> Comparison to the old Zook </w:t>
      </w:r>
      <w:r w:rsidR="00DC38F5">
        <w:t xml:space="preserve">[ref. </w:t>
      </w:r>
      <w:r w:rsidR="00E739D1" w:rsidRPr="00DC38F5">
        <w:fldChar w:fldCharType="begin"/>
      </w:r>
      <w:r w:rsidR="00E739D1" w:rsidRPr="00DC38F5">
        <w:instrText xml:space="preserve"> NOTEREF _Ref78975714 \h  \* MERGEFORMAT </w:instrText>
      </w:r>
      <w:r w:rsidR="00E739D1" w:rsidRPr="00DC38F5">
        <w:fldChar w:fldCharType="separate"/>
      </w:r>
      <w:r w:rsidR="00285C53">
        <w:t>11</w:t>
      </w:r>
      <w:r w:rsidR="00E739D1" w:rsidRPr="00DC38F5">
        <w:fldChar w:fldCharType="end"/>
      </w:r>
      <w:r w:rsidR="00DC38F5">
        <w:t>]</w:t>
      </w:r>
      <w:r>
        <w:t xml:space="preserve"> formula was provided (</w:t>
      </w:r>
      <w:commentRangeStart w:id="161"/>
      <w:r>
        <w:t>Section 3.1</w:t>
      </w:r>
      <w:commentRangeEnd w:id="161"/>
      <w:r w:rsidR="00E739D1">
        <w:rPr>
          <w:rStyle w:val="CommentReference"/>
        </w:rPr>
        <w:commentReference w:id="161"/>
      </w:r>
      <w:r>
        <w:t>). Comparison to other formulas frequently used for the calculation of ejecta rates were not provided. Here</w:t>
      </w:r>
      <w:ins w:id="162" w:author="Bullock, Leanna S. (LARC-C101)[TEAMS3]" w:date="2021-08-05T11:18:00Z">
        <w:r w:rsidR="005D4E6E">
          <w:t>,</w:t>
        </w:r>
      </w:ins>
      <w:r>
        <w:t xml:space="preserve"> </w:t>
      </w:r>
      <w:del w:id="163" w:author="Bullock, Leanna S. (LARC-C101)[TEAMS3]" w:date="2021-08-05T11:18:00Z">
        <w:r w:rsidDel="005D4E6E">
          <w:delText xml:space="preserve">we assess </w:delText>
        </w:r>
      </w:del>
      <w:r>
        <w:t>this approach</w:t>
      </w:r>
      <w:ins w:id="164" w:author="Bullock, Leanna S. (LARC-C101)[TEAMS3]" w:date="2021-08-05T11:17:00Z">
        <w:r w:rsidR="005D4E6E">
          <w:t xml:space="preserve"> is assessed</w:t>
        </w:r>
      </w:ins>
      <w:r>
        <w:t>.</w:t>
      </w:r>
    </w:p>
    <w:p w14:paraId="7B860C16" w14:textId="3AF38A79" w:rsidR="00AB4A9E" w:rsidRDefault="3CEE81BC" w:rsidP="00344871">
      <w:pPr>
        <w:pStyle w:val="BodyTextKeepwithNext"/>
      </w:pPr>
      <w:r>
        <w:t xml:space="preserve">According to the formula adopted, the total mass ejected by an impactor is given by </w:t>
      </w:r>
      <w:commentRangeStart w:id="165"/>
      <w:r>
        <w:t>Eq</w:t>
      </w:r>
      <w:r w:rsidR="000D301D">
        <w:t>s</w:t>
      </w:r>
      <w:r w:rsidR="004D7043">
        <w:t>.</w:t>
      </w:r>
      <w:r>
        <w:t xml:space="preserve"> 2.18 and 4.1:</w:t>
      </w:r>
      <w:commentRangeEnd w:id="165"/>
      <w:r w:rsidR="00E739D1">
        <w:rPr>
          <w:rStyle w:val="CommentReference"/>
        </w:rPr>
        <w:commentReference w:id="165"/>
      </w:r>
    </w:p>
    <w:p w14:paraId="41A88064" w14:textId="32660091" w:rsidR="00AB4A9E" w:rsidRPr="00D63A04" w:rsidRDefault="00D63A04" w:rsidP="00D63A04">
      <w:pPr>
        <w:pStyle w:val="Equationwith"/>
      </w:pPr>
      <w:r>
        <w:tab/>
      </w:r>
      <m:oMath>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den>
                </m:f>
              </m:e>
            </m:d>
          </m:e>
          <m:sup>
            <m:r>
              <m:rPr>
                <m:sty m:val="p"/>
              </m:rPr>
              <w:rPr>
                <w:rFonts w:ascii="Cambria Math" w:hAnsi="Cambria Math"/>
              </w:rPr>
              <m:t>-3</m:t>
            </m:r>
            <m:r>
              <w:rPr>
                <w:rFonts w:ascii="Cambria Math" w:hAnsi="Cambria Math"/>
              </w:rPr>
              <m:t>μ</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oMath>
      <w:r>
        <w:tab/>
      </w:r>
      <w:r w:rsidR="00E739D1">
        <w:t>(8-</w:t>
      </w:r>
      <w:r w:rsidR="00934C80">
        <w:t>2</w:t>
      </w:r>
      <w:r w:rsidR="00E739D1">
        <w:t>)</w:t>
      </w:r>
    </w:p>
    <w:p w14:paraId="0BAC0B2F" w14:textId="1600DF56" w:rsidR="00AB4A9E" w:rsidRDefault="00AB4A9E" w:rsidP="00344871">
      <w:pPr>
        <w:pStyle w:val="BodyTextKeepwithNext"/>
      </w:pPr>
      <w:r w:rsidRPr="002E26C8">
        <w:lastRenderedPageBreak/>
        <w:t>where</w:t>
      </w:r>
    </w:p>
    <w:p w14:paraId="4087F4FC" w14:textId="75B92069" w:rsidR="00AB4A9E" w:rsidRPr="00D63A04" w:rsidRDefault="00D63A04" w:rsidP="00D63A04">
      <w:pPr>
        <w:pStyle w:val="Equationwith"/>
      </w:pPr>
      <w:r>
        <w:tab/>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k</m:t>
            </m:r>
          </m:num>
          <m:den>
            <m:r>
              <m:rPr>
                <m:sty m:val="p"/>
              </m:rPr>
              <w:rPr>
                <w:rFonts w:ascii="Cambria Math" w:hAnsi="Cambria Math"/>
              </w:rPr>
              <m:t>4</m:t>
            </m:r>
            <m:r>
              <w:rPr>
                <w:rFonts w:ascii="Cambria Math" w:hAnsi="Cambria Math"/>
              </w:rPr>
              <m:t>π</m:t>
            </m:r>
          </m:den>
        </m:f>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3</m:t>
            </m:r>
            <m:r>
              <w:rPr>
                <w:rFonts w:ascii="Cambria Math" w:hAnsi="Cambria Math"/>
              </w:rPr>
              <m:t>μ</m:t>
            </m:r>
          </m:sup>
        </m:sSubSup>
      </m:oMath>
      <w:r>
        <w:tab/>
      </w:r>
      <w:r w:rsidR="00E739D1">
        <w:t>(8-</w:t>
      </w:r>
      <w:r w:rsidR="00934C80">
        <w:t>3</w:t>
      </w:r>
      <w:r w:rsidR="00E739D1">
        <w:t>)</w:t>
      </w:r>
    </w:p>
    <w:p w14:paraId="3ACE3ACB" w14:textId="5CF44834" w:rsidR="00AB4A9E" w:rsidRDefault="7CF1D763" w:rsidP="00D63A04">
      <w:pPr>
        <w:pStyle w:val="BodyText"/>
        <w:rPr>
          <w:rFonts w:eastAsiaTheme="minorEastAsia"/>
        </w:rPr>
      </w:pPr>
      <w:r>
        <w:t>In these equations,</w:t>
      </w:r>
      <m:oMath>
        <m:r>
          <w:rPr>
            <w:rFonts w:ascii="Cambria Math" w:hAnsi="Cambria Math"/>
          </w:rPr>
          <m:t>v</m:t>
        </m:r>
      </m:oMath>
      <w:r>
        <w:t xml:space="preserve"> is the ejecta speed (minimum of 0.1 km/s considered),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Pr="16D3555B">
        <w:rPr>
          <w:rFonts w:eastAsiaTheme="minorEastAsia"/>
        </w:rPr>
        <w:t xml:space="preserve"> is the mass of the primary impactor/projectile,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16D3555B" w:rsidRPr="16D3555B">
        <w:rPr>
          <w:rFonts w:eastAsiaTheme="minorEastAsia"/>
        </w:rPr>
        <w:t xml:space="preserve"> is its speed, and</w:t>
      </w:r>
      <w:r w:rsidRPr="16D3555B">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16D3555B">
        <w:rPr>
          <w:rFonts w:eastAsiaTheme="minorEastAsia"/>
        </w:rPr>
        <w:t xml:space="preserve"> is its density. The quantity </w:t>
      </w:r>
      <m:oMath>
        <m:r>
          <w:rPr>
            <w:rFonts w:ascii="Cambria Math" w:hAnsi="Cambria Math"/>
          </w:rPr>
          <m:t>α</m:t>
        </m:r>
      </m:oMath>
      <w:r w:rsidR="16D3555B" w:rsidRPr="16D3555B">
        <w:rPr>
          <w:rFonts w:eastAsiaTheme="minorEastAsia"/>
        </w:rPr>
        <w:t xml:space="preserve"> is the impact angle, measured from the local horizon, and</w:t>
      </w:r>
      <w:r w:rsidRPr="16D3555B">
        <w:rPr>
          <w:rFonts w:eastAsiaTheme="minorEastAsia"/>
        </w:rPr>
        <w:t xml:space="preserve"> </w:t>
      </w:r>
      <m:oMath>
        <m:r>
          <w:rPr>
            <w:rFonts w:ascii="Cambria Math" w:hAnsi="Cambria Math"/>
          </w:rPr>
          <m:t>ρ</m:t>
        </m:r>
      </m:oMath>
      <w:r w:rsidRPr="16D3555B">
        <w:rPr>
          <w:rFonts w:eastAsiaTheme="minorEastAsia"/>
        </w:rPr>
        <w:t xml:space="preserve"> is the density of the regolith and ejected particles, which is assumed to be 3100 kg m</w:t>
      </w:r>
      <w:r w:rsidR="16D3555B" w:rsidRPr="16D3555B">
        <w:rPr>
          <w:rFonts w:eastAsiaTheme="minorEastAsia"/>
          <w:vertAlign w:val="superscript"/>
        </w:rPr>
        <w:t>-</w:t>
      </w:r>
      <w:r w:rsidRPr="16D3555B">
        <w:rPr>
          <w:rFonts w:eastAsiaTheme="minorEastAsia"/>
          <w:vertAlign w:val="superscript"/>
        </w:rPr>
        <w:t>3</w:t>
      </w:r>
      <w:r w:rsidR="16D3555B" w:rsidRPr="16D3555B">
        <w:rPr>
          <w:rFonts w:eastAsiaTheme="minorEastAsia"/>
        </w:rPr>
        <w:t>.</w:t>
      </w:r>
      <w:r w:rsidRPr="16D3555B">
        <w:rPr>
          <w:rFonts w:eastAsiaTheme="minorEastAsia"/>
        </w:rPr>
        <w:t xml:space="preserve"> The quantities</w:t>
      </w:r>
      <w:r>
        <w:t xml:space="preserve"> </w:t>
      </w:r>
      <m:oMath>
        <m:r>
          <w:rPr>
            <w:rFonts w:ascii="Cambria Math" w:hAnsi="Cambria Math"/>
          </w:rPr>
          <m:t>μ=0.4</m:t>
        </m:r>
      </m:oMath>
      <w:r w:rsidRPr="16D3555B">
        <w:rPr>
          <w:rFonts w:eastAsiaTheme="minorEastAsia"/>
        </w:rPr>
        <w:t xml:space="preserve">, </w:t>
      </w:r>
      <m:oMath>
        <m:r>
          <w:rPr>
            <w:rFonts w:ascii="Cambria Math" w:hAnsi="Cambria Math"/>
          </w:rPr>
          <m:t>ν=0.4</m:t>
        </m:r>
      </m:oMath>
      <w:r w:rsidRPr="16D3555B">
        <w:rPr>
          <w:rFonts w:eastAsiaTheme="minorEastAsia"/>
        </w:rPr>
        <w:t xml:space="preserve">, </w:t>
      </w:r>
      <m:oMath>
        <m:r>
          <w:rPr>
            <w:rFonts w:ascii="Cambria Math" w:hAnsi="Cambria Math"/>
          </w:rPr>
          <m:t>k=0.3</m:t>
        </m:r>
      </m:oMath>
      <w:r w:rsidRPr="16D3555B">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=0.55</m:t>
        </m:r>
      </m:oMath>
      <w:r w:rsidRPr="16D3555B">
        <w:rPr>
          <w:rFonts w:eastAsiaTheme="minorEastAsia"/>
        </w:rPr>
        <w:t xml:space="preserve"> are material-specific constants for sand-fly ash (see Table 3 of </w:t>
      </w:r>
      <w:r w:rsidR="00E739D1">
        <w:rPr>
          <w:rFonts w:eastAsiaTheme="minorEastAsia"/>
        </w:rPr>
        <w:t xml:space="preserve">Reference </w:t>
      </w:r>
      <w:r w:rsidR="00E739D1">
        <w:rPr>
          <w:rFonts w:eastAsiaTheme="minorEastAsia"/>
        </w:rPr>
        <w:fldChar w:fldCharType="begin"/>
      </w:r>
      <w:r w:rsidR="00E739D1">
        <w:rPr>
          <w:rFonts w:eastAsiaTheme="minorEastAsia"/>
        </w:rPr>
        <w:instrText xml:space="preserve"> NOTEREF _Ref78963986 \h </w:instrText>
      </w:r>
      <w:r w:rsidR="00E739D1">
        <w:rPr>
          <w:rFonts w:eastAsiaTheme="minorEastAsia"/>
        </w:rPr>
      </w:r>
      <w:r w:rsidR="00E739D1">
        <w:rPr>
          <w:rFonts w:eastAsiaTheme="minorEastAsia"/>
        </w:rPr>
        <w:fldChar w:fldCharType="separate"/>
      </w:r>
      <w:r w:rsidR="00285C53">
        <w:rPr>
          <w:rFonts w:eastAsiaTheme="minorEastAsia"/>
        </w:rPr>
        <w:t>20</w:t>
      </w:r>
      <w:r w:rsidR="00E739D1">
        <w:rPr>
          <w:rFonts w:eastAsiaTheme="minorEastAsia"/>
        </w:rPr>
        <w:fldChar w:fldCharType="end"/>
      </w:r>
      <w:r w:rsidRPr="16D3555B">
        <w:rPr>
          <w:rFonts w:eastAsiaTheme="minorEastAsia"/>
        </w:rPr>
        <w:t xml:space="preserve">). With the values adopted,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p</m:t>
            </m:r>
          </m:sub>
          <m:sup>
            <m:r>
              <w:rPr>
                <w:rFonts w:ascii="Cambria Math" w:eastAsiaTheme="minorEastAsia" w:hAnsi="Cambria Math"/>
              </w:rPr>
              <m:t>1.2</m:t>
            </m:r>
          </m:sup>
        </m:sSubSup>
      </m:oMath>
    </w:p>
    <w:p w14:paraId="14B25005" w14:textId="2E33F7AE" w:rsidR="00AB4A9E" w:rsidRDefault="16D3555B" w:rsidP="16D3555B">
      <w:pPr>
        <w:pStyle w:val="BodyTextKeepwithNext"/>
        <w:rPr>
          <w:rFonts w:eastAsiaTheme="minorEastAsia"/>
        </w:rPr>
      </w:pPr>
      <w:r w:rsidRPr="16D3555B">
        <w:rPr>
          <w:rFonts w:eastAsiaTheme="minorEastAsia"/>
        </w:rPr>
        <w:t>Another popular formula for the mass production rate is that of Koschny and Grun</w:t>
      </w:r>
      <w:r w:rsidR="00285C53">
        <w:rPr>
          <w:rFonts w:eastAsiaTheme="minorEastAsia"/>
        </w:rPr>
        <w:t xml:space="preserve"> [ref. </w:t>
      </w:r>
      <w:r w:rsidR="00963478" w:rsidRPr="00285C53">
        <w:rPr>
          <w:rFonts w:eastAsiaTheme="minorEastAsia"/>
        </w:rPr>
        <w:fldChar w:fldCharType="begin"/>
      </w:r>
      <w:r w:rsidR="00963478" w:rsidRPr="00285C53">
        <w:rPr>
          <w:rFonts w:eastAsiaTheme="minorEastAsia"/>
        </w:rPr>
        <w:instrText xml:space="preserve"> NOTEREF _Ref78975243 \h  \* MERGEFORMAT </w:instrText>
      </w:r>
      <w:r w:rsidR="00963478" w:rsidRPr="00285C53">
        <w:rPr>
          <w:rFonts w:eastAsiaTheme="minorEastAsia"/>
        </w:rPr>
      </w:r>
      <w:r w:rsidR="00963478" w:rsidRPr="00285C53">
        <w:rPr>
          <w:rFonts w:eastAsiaTheme="minorEastAsia"/>
        </w:rPr>
        <w:fldChar w:fldCharType="separate"/>
      </w:r>
      <w:r w:rsidR="00285C53">
        <w:rPr>
          <w:rFonts w:eastAsiaTheme="minorEastAsia"/>
        </w:rPr>
        <w:t>21</w:t>
      </w:r>
      <w:r w:rsidR="00963478" w:rsidRPr="00285C53">
        <w:rPr>
          <w:rFonts w:eastAsiaTheme="minorEastAsia"/>
        </w:rPr>
        <w:fldChar w:fldCharType="end"/>
      </w:r>
      <w:r w:rsidR="00285C53">
        <w:rPr>
          <w:rFonts w:eastAsiaTheme="minorEastAsia"/>
        </w:rPr>
        <w:t>]</w:t>
      </w:r>
      <w:r w:rsidRPr="16D3555B">
        <w:rPr>
          <w:rFonts w:eastAsiaTheme="minorEastAsia"/>
        </w:rPr>
        <w:t>:</w:t>
      </w:r>
    </w:p>
    <w:p w14:paraId="17B4943B" w14:textId="32C2FBA3" w:rsidR="00AB4A9E" w:rsidRDefault="00D63A04" w:rsidP="00D63A04">
      <w:pPr>
        <w:pStyle w:val="Equationwith"/>
        <w:rPr>
          <w:rFonts w:eastAsiaTheme="minorEastAsia"/>
        </w:rPr>
      </w:pPr>
      <w:r>
        <w:rPr>
          <w:rFonts w:eastAsiaTheme="minorEastAsia"/>
          <w:iCs/>
        </w:rPr>
        <w:tab/>
      </w:r>
      <m:oMath>
        <m:r>
          <w:rPr>
            <w:rFonts w:ascii="Cambria Math" w:eastAsiaTheme="minorEastAsia" w:hAnsi="Cambria Math"/>
          </w:rPr>
          <m:t>M</m:t>
        </m:r>
        <m:r>
          <m:rPr>
            <m:sty m:val="p"/>
          </m:rP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C</m:t>
                </m:r>
                <m:r>
                  <m:rPr>
                    <m:sty m:val="p"/>
                  </m:rPr>
                  <w:rPr>
                    <w:rFonts w:ascii="Cambria Math" w:eastAsiaTheme="minorEastAsia" w:hAnsi="Cambria Math"/>
                  </w:rPr>
                  <m:t xml:space="preserve"> </m:t>
                </m:r>
                <m:r>
                  <w:rPr>
                    <w:rFonts w:ascii="Cambria Math" w:eastAsiaTheme="minorEastAsia" w:hAnsi="Cambria Math"/>
                  </w:rPr>
                  <m:t>cos</m:t>
                </m:r>
              </m:e>
              <m:sup>
                <m:r>
                  <m:rPr>
                    <m:sty m:val="p"/>
                  </m:rPr>
                  <w:rPr>
                    <w:rFonts w:ascii="Cambria Math" w:eastAsiaTheme="minorEastAsia" w:hAnsi="Cambria Math"/>
                  </w:rPr>
                  <m:t>2</m:t>
                </m:r>
              </m:sup>
            </m:sSup>
            <m:r>
              <w:rPr>
                <w:rFonts w:ascii="Cambria Math" w:eastAsiaTheme="minorEastAsia" w:hAnsi="Cambria Math"/>
              </w:rPr>
              <m:t>a</m:t>
            </m:r>
            <m:r>
              <m:rPr>
                <m:sty m:val="p"/>
              </m:rPr>
              <w:rPr>
                <w:rFonts w:ascii="Cambria Math" w:eastAsiaTheme="minorEastAsia" w:hAnsi="Cambria Math"/>
              </w:rPr>
              <m:t xml:space="preserve"> </m:t>
            </m:r>
            <m:sSubSup>
              <m:sSubSupPr>
                <m:ctrlPr>
                  <w:rPr>
                    <w:rFonts w:ascii="Cambria Math" w:eastAsiaTheme="minorEastAsia" w:hAnsi="Cambria Math"/>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γ</m:t>
                </m:r>
                <m:r>
                  <m:rPr>
                    <m:sty m:val="p"/>
                  </m:rPr>
                  <w:rPr>
                    <w:rFonts w:ascii="Cambria Math" w:eastAsiaTheme="minorEastAsia" w:hAnsi="Cambria Math"/>
                  </w:rPr>
                  <m:t>1</m:t>
                </m:r>
              </m:sup>
            </m:sSubSup>
            <m:sSubSup>
              <m:sSubSupPr>
                <m:ctrlPr>
                  <w:rPr>
                    <w:rFonts w:ascii="Cambria Math" w:eastAsiaTheme="minorEastAsia" w:hAnsi="Cambria Math"/>
                  </w:rPr>
                </m:ctrlPr>
              </m:sSubSupPr>
              <m:e>
                <m:r>
                  <w:rPr>
                    <w:rFonts w:ascii="Cambria Math" w:eastAsiaTheme="minorEastAsia" w:hAnsi="Cambria Math"/>
                  </w:rPr>
                  <m:t>v</m:t>
                </m:r>
              </m:e>
              <m:sub>
                <m:r>
                  <w:rPr>
                    <w:rFonts w:ascii="Cambria Math" w:eastAsiaTheme="minorEastAsia" w:hAnsi="Cambria Math"/>
                  </w:rPr>
                  <m:t>p</m:t>
                </m:r>
              </m:sub>
              <m:sup>
                <m:r>
                  <m:rPr>
                    <m:sty m:val="p"/>
                  </m:rPr>
                  <w:rPr>
                    <w:rFonts w:ascii="Cambria Math" w:eastAsiaTheme="minorEastAsia" w:hAnsi="Cambria Math"/>
                  </w:rPr>
                  <m:t>2</m:t>
                </m:r>
                <m:r>
                  <w:rPr>
                    <w:rFonts w:ascii="Cambria Math" w:eastAsiaTheme="minorEastAsia" w:hAnsi="Cambria Math"/>
                  </w:rPr>
                  <m:t>γ</m:t>
                </m:r>
                <m:r>
                  <m:rPr>
                    <m:sty m:val="p"/>
                  </m:rPr>
                  <w:rPr>
                    <w:rFonts w:ascii="Cambria Math" w:eastAsiaTheme="minorEastAsia" w:hAnsi="Cambria Math"/>
                  </w:rPr>
                  <m:t>2</m:t>
                </m:r>
              </m:sup>
            </m:sSubSup>
            <m:r>
              <m:rPr>
                <m:sty m:val="p"/>
              </m:rPr>
              <w:rPr>
                <w:rFonts w:ascii="Cambria Math" w:eastAsiaTheme="minorEastAsia" w:hAnsi="Cambria Math"/>
              </w:rPr>
              <m:t>=</m:t>
            </m:r>
            <m:r>
              <w:rPr>
                <w:rFonts w:ascii="Cambria Math" w:eastAsiaTheme="minorEastAsia" w:hAnsi="Cambria Math"/>
              </w:rPr>
              <m:t>C</m:t>
            </m:r>
            <m:r>
              <m:rPr>
                <m:sty m:val="p"/>
              </m:rPr>
              <w:rPr>
                <w:rFonts w:ascii="Cambria Math" w:eastAsiaTheme="minorEastAsia" w:hAnsi="Cambria Math"/>
              </w:rPr>
              <m:t xml:space="preserve"> </m:t>
            </m:r>
            <m:r>
              <w:rPr>
                <w:rFonts w:ascii="Cambria Math" w:eastAsiaTheme="minorEastAsia" w:hAnsi="Cambria Math"/>
              </w:rPr>
              <m:t>cos</m:t>
            </m:r>
          </m:e>
          <m:sup>
            <m:r>
              <m:rPr>
                <m:sty m:val="p"/>
              </m:rPr>
              <w:rPr>
                <w:rFonts w:ascii="Cambria Math" w:eastAsiaTheme="minorEastAsia" w:hAnsi="Cambria Math"/>
              </w:rPr>
              <m:t>2</m:t>
            </m:r>
          </m:sup>
        </m:sSup>
        <m:r>
          <w:rPr>
            <w:rFonts w:ascii="Cambria Math" w:eastAsiaTheme="minorEastAsia" w:hAnsi="Cambria Math"/>
          </w:rPr>
          <m:t>a</m:t>
        </m:r>
        <m:r>
          <m:rPr>
            <m:sty m:val="p"/>
          </m:rPr>
          <w:rPr>
            <w:rFonts w:ascii="Cambria Math" w:eastAsiaTheme="minorEastAsia" w:hAnsi="Cambria Math"/>
          </w:rPr>
          <m:t xml:space="preserve"> </m:t>
        </m:r>
        <m:sSubSup>
          <m:sSubSupPr>
            <m:ctrlPr>
              <w:rPr>
                <w:rFonts w:ascii="Cambria Math" w:eastAsiaTheme="minorEastAsia" w:hAnsi="Cambria Math"/>
              </w:rPr>
            </m:ctrlPr>
          </m:sSubSupPr>
          <m:e>
            <m:r>
              <w:rPr>
                <w:rFonts w:ascii="Cambria Math" w:eastAsiaTheme="minorEastAsia" w:hAnsi="Cambria Math"/>
              </w:rPr>
              <m:t>m</m:t>
            </m:r>
          </m:e>
          <m:sub>
            <m:r>
              <w:rPr>
                <w:rFonts w:ascii="Cambria Math" w:eastAsiaTheme="minorEastAsia" w:hAnsi="Cambria Math"/>
              </w:rPr>
              <m:t>p</m:t>
            </m:r>
          </m:sub>
          <m:sup>
            <m:r>
              <m:rPr>
                <m:sty m:val="p"/>
              </m:rPr>
              <w:rPr>
                <w:rFonts w:ascii="Cambria Math" w:eastAsiaTheme="minorEastAsia" w:hAnsi="Cambria Math"/>
              </w:rPr>
              <m:t>1.23</m:t>
            </m:r>
          </m:sup>
        </m:sSubSup>
        <m:sSubSup>
          <m:sSubSupPr>
            <m:ctrlPr>
              <w:rPr>
                <w:rFonts w:ascii="Cambria Math" w:eastAsiaTheme="minorEastAsia" w:hAnsi="Cambria Math"/>
              </w:rPr>
            </m:ctrlPr>
          </m:sSubSupPr>
          <m:e>
            <m:r>
              <w:rPr>
                <w:rFonts w:ascii="Cambria Math" w:eastAsiaTheme="minorEastAsia" w:hAnsi="Cambria Math"/>
              </w:rPr>
              <m:t>v</m:t>
            </m:r>
          </m:e>
          <m:sub>
            <m:r>
              <w:rPr>
                <w:rFonts w:ascii="Cambria Math" w:eastAsiaTheme="minorEastAsia" w:hAnsi="Cambria Math"/>
              </w:rPr>
              <m:t>p</m:t>
            </m:r>
          </m:sub>
          <m:sup>
            <m:r>
              <m:rPr>
                <m:sty m:val="p"/>
              </m:rPr>
              <w:rPr>
                <w:rFonts w:ascii="Cambria Math" w:eastAsiaTheme="minorEastAsia" w:hAnsi="Cambria Math"/>
              </w:rPr>
              <m:t>2.46</m:t>
            </m:r>
          </m:sup>
        </m:sSubSup>
      </m:oMath>
      <w:r w:rsidR="7CF1D763" w:rsidRPr="16D3555B">
        <w:rPr>
          <w:rFonts w:eastAsiaTheme="minorEastAsia"/>
        </w:rPr>
        <w:t xml:space="preserve"> </w:t>
      </w:r>
      <w:r>
        <w:rPr>
          <w:rFonts w:eastAsiaTheme="minorEastAsia"/>
        </w:rPr>
        <w:tab/>
      </w:r>
      <w:r w:rsidR="00E739D1">
        <w:rPr>
          <w:rFonts w:eastAsiaTheme="minorEastAsia"/>
        </w:rPr>
        <w:t>(8-</w:t>
      </w:r>
      <w:r w:rsidR="00934C80">
        <w:rPr>
          <w:rFonts w:eastAsiaTheme="minorEastAsia"/>
        </w:rPr>
        <w:t>4</w:t>
      </w:r>
      <w:r w:rsidR="00E739D1">
        <w:rPr>
          <w:rFonts w:eastAsiaTheme="minorEastAsia"/>
        </w:rPr>
        <w:t>)</w:t>
      </w:r>
    </w:p>
    <w:p w14:paraId="05A748B2" w14:textId="1437ACE2" w:rsidR="00AB4A9E" w:rsidRDefault="16D3555B" w:rsidP="00344871">
      <w:pPr>
        <w:pStyle w:val="BodyText"/>
      </w:pPr>
      <w:r>
        <w:t>This formula was derived in laboratory experiments for impacts vp</w:t>
      </w:r>
      <w:r w:rsidR="7CF1D763">
        <w:t xml:space="preserve">&lt; 10 km/s, which are smaller than experienced on the lunar surface. It is evident that the </w:t>
      </w:r>
      <w:r>
        <w:t>Koschny</w:t>
      </w:r>
      <w:r w:rsidR="7CF1D763">
        <w:t xml:space="preserve"> and Grun</w:t>
      </w:r>
      <w:r w:rsidR="00285C53" w:rsidRPr="00285C53">
        <w:rPr>
          <w:rFonts w:eastAsiaTheme="minorEastAsia"/>
        </w:rPr>
        <w:t xml:space="preserve"> </w:t>
      </w:r>
      <w:r w:rsidR="00285C53">
        <w:rPr>
          <w:rFonts w:eastAsiaTheme="minorEastAsia"/>
        </w:rPr>
        <w:t xml:space="preserve">[ref. </w:t>
      </w:r>
      <w:r w:rsidR="00285C53" w:rsidRPr="00285C53">
        <w:rPr>
          <w:rFonts w:eastAsiaTheme="minorEastAsia"/>
        </w:rPr>
        <w:fldChar w:fldCharType="begin"/>
      </w:r>
      <w:r w:rsidR="00285C53" w:rsidRPr="00285C53">
        <w:rPr>
          <w:rFonts w:eastAsiaTheme="minorEastAsia"/>
        </w:rPr>
        <w:instrText xml:space="preserve"> NOTEREF _Ref78975243 \h  \* MERGEFORMAT </w:instrText>
      </w:r>
      <w:r w:rsidR="00285C53" w:rsidRPr="00285C53">
        <w:rPr>
          <w:rFonts w:eastAsiaTheme="minorEastAsia"/>
        </w:rPr>
      </w:r>
      <w:r w:rsidR="00285C53" w:rsidRPr="00285C53">
        <w:rPr>
          <w:rFonts w:eastAsiaTheme="minorEastAsia"/>
        </w:rPr>
        <w:fldChar w:fldCharType="separate"/>
      </w:r>
      <w:r w:rsidR="00285C53">
        <w:rPr>
          <w:rFonts w:eastAsiaTheme="minorEastAsia"/>
        </w:rPr>
        <w:t>21</w:t>
      </w:r>
      <w:r w:rsidR="00285C53" w:rsidRPr="00285C53">
        <w:rPr>
          <w:rFonts w:eastAsiaTheme="minorEastAsia"/>
        </w:rPr>
        <w:fldChar w:fldCharType="end"/>
      </w:r>
      <w:r w:rsidR="00285C53">
        <w:rPr>
          <w:rFonts w:eastAsiaTheme="minorEastAsia"/>
        </w:rPr>
        <w:t>]</w:t>
      </w:r>
      <w:r w:rsidR="7CF1D763">
        <w:t xml:space="preserve"> formula is a more sensitive function of the projectile </w:t>
      </w:r>
      <w:r w:rsidR="00603A5A">
        <w:t>speed and</w:t>
      </w:r>
      <w:r w:rsidR="7CF1D763">
        <w:t xml:space="preserve"> will tend to accentuate the ejecta production from </w:t>
      </w:r>
      <w:r w:rsidR="00963478">
        <w:t>high-</w:t>
      </w:r>
      <w:r>
        <w:t>speed</w:t>
      </w:r>
      <w:r w:rsidR="7CF1D763">
        <w:t xml:space="preserve"> impactors at the apex. Importantly, there is an additional dependence on projectile mass in the Koschn</w:t>
      </w:r>
      <w:r>
        <w:t>y</w:t>
      </w:r>
      <w:r w:rsidR="7CF1D763">
        <w:t xml:space="preserve"> and Grun </w:t>
      </w:r>
      <w:r w:rsidR="005C36B6">
        <w:t xml:space="preserve">[ref. </w:t>
      </w:r>
      <w:r w:rsidR="00E739D1" w:rsidRPr="005C36B6">
        <w:fldChar w:fldCharType="begin"/>
      </w:r>
      <w:r w:rsidR="00E739D1" w:rsidRPr="005C36B6">
        <w:instrText xml:space="preserve"> NOTEREF _Ref78975243 \h  \* MERGEFORMAT </w:instrText>
      </w:r>
      <w:r w:rsidR="00E739D1" w:rsidRPr="005C36B6">
        <w:fldChar w:fldCharType="separate"/>
      </w:r>
      <w:r w:rsidR="00285C53">
        <w:t>21</w:t>
      </w:r>
      <w:r w:rsidR="00E739D1" w:rsidRPr="005C36B6">
        <w:fldChar w:fldCharType="end"/>
      </w:r>
      <w:r w:rsidR="005C36B6">
        <w:t>]</w:t>
      </w:r>
      <w:r w:rsidR="7CF1D763">
        <w:t xml:space="preserve"> formulation that, albeit weak, </w:t>
      </w:r>
      <m:oMath>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0.23</m:t>
            </m:r>
          </m:sup>
        </m:sSubSup>
        <m:r>
          <w:rPr>
            <w:rFonts w:ascii="Cambria Math" w:hAnsi="Cambria Math"/>
          </w:rPr>
          <m:t xml:space="preserve">, </m:t>
        </m:r>
      </m:oMath>
      <w:r w:rsidR="7CF1D763">
        <w:t xml:space="preserve">provides a way to assess which formula should be used. Using a similar dynamical model to MEM, Pokorny et al. </w:t>
      </w:r>
      <w:r w:rsidR="005C36B6">
        <w:t xml:space="preserve">[ref. </w:t>
      </w:r>
      <w:r w:rsidR="00E739D1" w:rsidRPr="005C36B6">
        <w:fldChar w:fldCharType="begin"/>
      </w:r>
      <w:r w:rsidR="00E739D1" w:rsidRPr="005C36B6">
        <w:instrText xml:space="preserve"> NOTEREF _Ref78975379 \h  \* MERGEFORMAT </w:instrText>
      </w:r>
      <w:r w:rsidR="00E739D1" w:rsidRPr="005C36B6">
        <w:fldChar w:fldCharType="separate"/>
      </w:r>
      <w:r w:rsidR="00285C53">
        <w:t>25</w:t>
      </w:r>
      <w:r w:rsidR="00E739D1" w:rsidRPr="005C36B6">
        <w:fldChar w:fldCharType="end"/>
      </w:r>
      <w:r w:rsidR="005C36B6">
        <w:t>]</w:t>
      </w:r>
      <w:r w:rsidR="7CF1D763">
        <w:t xml:space="preserve"> found that the ejecta production rate should be described as proportional to the mass of the projectile,</w:t>
      </w:r>
      <w:r w:rsidR="00743DCB">
        <w:t xml:space="preserve"> </w:t>
      </w:r>
      <m:oMath>
        <m:r>
          <w:rPr>
            <w:rFonts w:ascii="Cambria Math" w:eastAsiaTheme="minorEastAsia" w:hAnsi="Cambria Math"/>
            <w:szCs w:val="24"/>
          </w:rPr>
          <m:t>M∝</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p</m:t>
            </m:r>
          </m:sub>
          <m:sup>
            <m:r>
              <w:rPr>
                <w:rFonts w:ascii="Cambria Math" w:eastAsiaTheme="minorEastAsia" w:hAnsi="Cambria Math"/>
                <w:szCs w:val="24"/>
              </w:rPr>
              <m:t>2.46</m:t>
            </m:r>
          </m:sup>
        </m:sSubSup>
      </m:oMath>
      <w:r w:rsidR="7CF1D763" w:rsidRPr="16D3555B">
        <w:rPr>
          <w:rFonts w:eastAsiaTheme="minorEastAsia"/>
        </w:rPr>
        <w:t xml:space="preserve"> </w:t>
      </w:r>
      <w:r>
        <w:t>(</w:t>
      </w:r>
      <w:r w:rsidR="7CF1D763">
        <w:t>i.e.,</w:t>
      </w:r>
      <w:r w:rsidR="00963478">
        <w:t xml:space="preserve"> </w:t>
      </w:r>
      <w:r w:rsidR="7CF1D763" w:rsidRPr="16D3555B">
        <w:rPr>
          <w:rFonts w:cstheme="minorBidi"/>
        </w:rPr>
        <w:t>γ</w:t>
      </w:r>
      <w:r w:rsidR="7CF1D763" w:rsidRPr="00E24A72">
        <w:rPr>
          <w:rFonts w:cstheme="minorBidi"/>
          <w:vertAlign w:val="subscript"/>
        </w:rPr>
        <w:t>1</w:t>
      </w:r>
      <w:r w:rsidR="00963478">
        <w:rPr>
          <w:rFonts w:cstheme="minorBidi"/>
          <w:vertAlign w:val="subscript"/>
        </w:rPr>
        <w:t xml:space="preserve"> </w:t>
      </w:r>
      <w:r>
        <w:t>=</w:t>
      </w:r>
      <w:r w:rsidR="00963478">
        <w:t xml:space="preserve"> </w:t>
      </w:r>
      <w:r>
        <w:t>1 in the Koschny</w:t>
      </w:r>
      <w:r w:rsidR="7CF1D763">
        <w:t xml:space="preserve"> and Grun 2001 formul</w:t>
      </w:r>
      <w:r>
        <w:t>a</w:t>
      </w:r>
      <w:r w:rsidR="7CF1D763">
        <w:t>),</w:t>
      </w:r>
      <w:r w:rsidR="00963478">
        <w:t xml:space="preserve"> </w:t>
      </w:r>
      <w:r>
        <w:t>in</w:t>
      </w:r>
      <w:r w:rsidR="7CF1D763">
        <w:t xml:space="preserve"> order for LADEE measurements to be consistent with the current constraints on the relative ratios of </w:t>
      </w:r>
      <w:ins w:id="166" w:author="Bullock, Leanna S. (LARC-C101)[TEAMS3]" w:date="2021-08-04T13:28:00Z">
        <w:r w:rsidR="00963478">
          <w:t>Jupiter-family comets (</w:t>
        </w:r>
      </w:ins>
      <w:r w:rsidR="7CF1D763">
        <w:t>JFC</w:t>
      </w:r>
      <w:ins w:id="167" w:author="Bullock, Leanna S. (LARC-C101)[TEAMS3]" w:date="2021-08-04T13:28:00Z">
        <w:r w:rsidR="00963478">
          <w:t>)</w:t>
        </w:r>
      </w:ins>
      <w:r w:rsidR="7CF1D763">
        <w:t xml:space="preserve">, </w:t>
      </w:r>
      <w:ins w:id="168" w:author="Bullock, Leanna S. (LARC-C101)[TEAMS3]" w:date="2021-08-04T13:28:00Z">
        <w:r w:rsidR="00963478">
          <w:t>Halley-type comets (</w:t>
        </w:r>
      </w:ins>
      <w:r w:rsidR="7CF1D763">
        <w:t>HTC</w:t>
      </w:r>
      <w:ins w:id="169" w:author="Bullock, Leanna S. (LARC-C101)[TEAMS3]" w:date="2021-08-04T13:28:00Z">
        <w:r w:rsidR="00963478">
          <w:t>)</w:t>
        </w:r>
      </w:ins>
      <w:r w:rsidR="7CF1D763">
        <w:t xml:space="preserve"> and </w:t>
      </w:r>
      <w:ins w:id="170" w:author="Bullock, Leanna S. (LARC-C101)[TEAMS3]" w:date="2021-08-04T13:29:00Z">
        <w:r w:rsidR="00963478">
          <w:t>Oort-cloud comets (</w:t>
        </w:r>
      </w:ins>
      <w:r w:rsidR="7CF1D763">
        <w:t>OCC</w:t>
      </w:r>
      <w:ins w:id="171" w:author="Bullock, Leanna S. (LARC-C101)[TEAMS3]" w:date="2021-08-04T13:29:00Z">
        <w:r w:rsidR="00963478">
          <w:t>)</w:t>
        </w:r>
      </w:ins>
      <w:r w:rsidR="7CF1D763">
        <w:t xml:space="preserve"> particles as measured from radar at Earth. This finding </w:t>
      </w:r>
      <w:r w:rsidR="00603A5A">
        <w:t>follows from</w:t>
      </w:r>
      <w:r w:rsidR="7CF1D763">
        <w:t xml:space="preserve"> a segregation in the mass indices of the different populations arriving at Earth according to Pokorny et al. </w:t>
      </w:r>
      <w:r w:rsidR="005C36B6">
        <w:t>[ref</w:t>
      </w:r>
      <w:r w:rsidR="7CF1D763">
        <w:t>.</w:t>
      </w:r>
      <w:r w:rsidR="005C36B6">
        <w:t xml:space="preserve"> </w:t>
      </w:r>
      <w:r w:rsidR="00E739D1" w:rsidRPr="005C36B6">
        <w:fldChar w:fldCharType="begin"/>
      </w:r>
      <w:r w:rsidR="00E739D1" w:rsidRPr="005C36B6">
        <w:instrText xml:space="preserve"> NOTEREF _Ref78975379 \h  \* MERGEFORMAT </w:instrText>
      </w:r>
      <w:r w:rsidR="00E739D1" w:rsidRPr="005C36B6">
        <w:fldChar w:fldCharType="separate"/>
      </w:r>
      <w:r w:rsidR="00285C53">
        <w:t>25</w:t>
      </w:r>
      <w:r w:rsidR="00E739D1" w:rsidRPr="005C36B6">
        <w:fldChar w:fldCharType="end"/>
      </w:r>
      <w:r w:rsidR="005C36B6">
        <w:t>]</w:t>
      </w:r>
      <w:r w:rsidR="7CF1D763">
        <w:t xml:space="preserve"> The velocity index was found to be </w:t>
      </w:r>
      <w:r w:rsidR="00603A5A">
        <w:t>uncertain and</w:t>
      </w:r>
      <w:r w:rsidR="7CF1D763">
        <w:t xml:space="preserve"> was studied only in the range 2</w:t>
      </w:r>
      <w:r w:rsidR="00D30EC6">
        <w:t xml:space="preserve"> to </w:t>
      </w:r>
      <w:r w:rsidR="7CF1D763">
        <w:t>2.6. W</w:t>
      </w:r>
      <w:r>
        <w:t>ith the Kochny</w:t>
      </w:r>
      <w:r w:rsidR="7CF1D763">
        <w:t xml:space="preserve"> and Grun formula the total ejection rate seems to have exceeded LADEE by four orders of magnitude. </w:t>
      </w:r>
    </w:p>
    <w:p w14:paraId="7C33C0B8" w14:textId="6648BCA6" w:rsidR="6A190CE4" w:rsidRPr="00D63A04" w:rsidRDefault="16D3555B" w:rsidP="00D63A04">
      <w:pPr>
        <w:pStyle w:val="BodyText"/>
      </w:pPr>
      <w:r>
        <w:t xml:space="preserve">In conclusion, the LADEE data appear to be more consistent with the Housen and Holsapple </w:t>
      </w:r>
      <w:r w:rsidR="005C36B6">
        <w:t xml:space="preserve">[ref. </w:t>
      </w:r>
      <w:r w:rsidR="00E739D1" w:rsidRPr="005C36B6">
        <w:fldChar w:fldCharType="begin"/>
      </w:r>
      <w:r w:rsidR="00E739D1" w:rsidRPr="005C36B6">
        <w:instrText xml:space="preserve"> NOTEREF _Ref78963986 \h  \* MERGEFORMAT </w:instrText>
      </w:r>
      <w:r w:rsidR="00E739D1" w:rsidRPr="005C36B6">
        <w:fldChar w:fldCharType="separate"/>
      </w:r>
      <w:r w:rsidR="00285C53">
        <w:t>20</w:t>
      </w:r>
      <w:r w:rsidR="00E739D1" w:rsidRPr="005C36B6">
        <w:fldChar w:fldCharType="end"/>
      </w:r>
      <w:r w:rsidR="005C36B6">
        <w:t>]</w:t>
      </w:r>
      <w:r>
        <w:t xml:space="preserve"> formula over the Koschny and Grun </w:t>
      </w:r>
      <w:r w:rsidR="005C36B6">
        <w:t xml:space="preserve">[ref. </w:t>
      </w:r>
      <w:r w:rsidR="00E739D1" w:rsidRPr="005C36B6">
        <w:fldChar w:fldCharType="begin"/>
      </w:r>
      <w:r w:rsidR="00E739D1" w:rsidRPr="005C36B6">
        <w:instrText xml:space="preserve"> NOTEREF _Ref78975243 \h  \* MERGEFORMAT </w:instrText>
      </w:r>
      <w:r w:rsidR="00E739D1" w:rsidRPr="005C36B6">
        <w:fldChar w:fldCharType="separate"/>
      </w:r>
      <w:r w:rsidR="00285C53">
        <w:t>21</w:t>
      </w:r>
      <w:r w:rsidR="00E739D1" w:rsidRPr="005C36B6">
        <w:fldChar w:fldCharType="end"/>
      </w:r>
      <w:r w:rsidR="005C36B6">
        <w:t>]</w:t>
      </w:r>
      <w:r>
        <w:t xml:space="preserve"> formula, but at reduced yields.</w:t>
      </w:r>
    </w:p>
    <w:p w14:paraId="092ACB95" w14:textId="7358307C" w:rsidR="00AB4A9E" w:rsidRPr="00DD4189" w:rsidRDefault="00B1246C" w:rsidP="00D63A04">
      <w:pPr>
        <w:pStyle w:val="Heading2"/>
      </w:pPr>
      <w:bookmarkStart w:id="172" w:name="_Toc80082826"/>
      <w:r>
        <w:t>8</w:t>
      </w:r>
      <w:r w:rsidR="10075F25" w:rsidRPr="10075F25">
        <w:t>.2</w:t>
      </w:r>
      <w:r w:rsidR="00AB4A9E">
        <w:tab/>
      </w:r>
      <w:r w:rsidR="10075F25" w:rsidRPr="10075F25">
        <w:t>LROC Comparison</w:t>
      </w:r>
      <w:bookmarkEnd w:id="172"/>
    </w:p>
    <w:p w14:paraId="6C3FD8DF" w14:textId="1B50E899" w:rsidR="00AB4A9E" w:rsidRPr="00DD4189" w:rsidRDefault="00AB4A9E" w:rsidP="00DD4189">
      <w:pPr>
        <w:pStyle w:val="BodyText"/>
      </w:pPr>
      <w:r w:rsidRPr="005F1FFC">
        <w:t xml:space="preserve">The LROC instrument has collected nearly half a million WAC images (100 meters per pixel) and 1 million NAC observations (meter-scale pixels) over illuminated terrain. With this extensive image library and additional observations collected during a series of extended science missions, LROC has a large catalog of temporal image pairs. These before and after image pairs have nearly identical lighting and viewing geometries and are separated in time by </w:t>
      </w:r>
      <w:r w:rsidR="005A6898">
        <w:t>6</w:t>
      </w:r>
      <w:r w:rsidR="005A6898" w:rsidRPr="005F1FFC">
        <w:t xml:space="preserve"> </w:t>
      </w:r>
      <w:r w:rsidRPr="005F1FFC">
        <w:t>months to almost the length of the mission. By systematically scanning these observations, newly formed surface features can be mapped and classified. To date, LROC has identified over 500 newly formed craters and 150,000 other surface changes. Many of these other surface changes are thought to be distal secondary impacts due to their proximity to newly formed craters.</w:t>
      </w:r>
    </w:p>
    <w:p w14:paraId="686FCF95" w14:textId="4FEDFEB3" w:rsidR="00AB4A9E" w:rsidRPr="005F1FFC" w:rsidRDefault="16D3555B">
      <w:pPr>
        <w:pStyle w:val="BodyText"/>
      </w:pPr>
      <w:r>
        <w:t>In 2015, the LROC team published a manuscript documenting a newly formed 18-meter crater located with the help of an impact flash observed on March</w:t>
      </w:r>
      <w:r w:rsidR="005A6898">
        <w:t xml:space="preserve"> 17,</w:t>
      </w:r>
      <w:r>
        <w:t xml:space="preserve"> 2013</w:t>
      </w:r>
      <w:r w:rsidR="005A6898">
        <w:t>,</w:t>
      </w:r>
      <w:r>
        <w:t xml:space="preserve"> by the Automated Lunar and Meteor Observatory (ALaMO) at NASA </w:t>
      </w:r>
      <w:r w:rsidR="005A6898">
        <w:t>MSFC</w:t>
      </w:r>
      <w:r w:rsidR="005C36B6">
        <w:t xml:space="preserve"> [ref</w:t>
      </w:r>
      <w:r>
        <w:t>.</w:t>
      </w:r>
      <w:r w:rsidR="005C36B6">
        <w:t xml:space="preserve"> </w:t>
      </w:r>
      <w:r w:rsidR="005A6898" w:rsidRPr="005C36B6">
        <w:rPr>
          <w:rStyle w:val="EndnoteReference"/>
          <w:vertAlign w:val="baseline"/>
        </w:rPr>
        <w:endnoteReference w:id="31"/>
      </w:r>
      <w:r w:rsidR="005C36B6">
        <w:t>].</w:t>
      </w:r>
      <w:r>
        <w:t xml:space="preserve"> Robinson and coauthors </w:t>
      </w:r>
      <w:bookmarkStart w:id="173" w:name="_Ref78977153"/>
      <w:r w:rsidR="005C36B6">
        <w:t xml:space="preserve">[ref. </w:t>
      </w:r>
      <w:r w:rsidR="005A6898" w:rsidRPr="005C36B6">
        <w:rPr>
          <w:rStyle w:val="EndnoteReference"/>
          <w:vertAlign w:val="baseline"/>
        </w:rPr>
        <w:endnoteReference w:id="32"/>
      </w:r>
      <w:bookmarkEnd w:id="173"/>
      <w:r w:rsidR="005C36B6">
        <w:t>]</w:t>
      </w:r>
      <w:r>
        <w:t xml:space="preserve"> identified four distinct reflectance zones around the impact site: Proximal High Reflectance Zone </w:t>
      </w:r>
      <w:r>
        <w:lastRenderedPageBreak/>
        <w:t xml:space="preserve">(PHRZ), Proximal Low Reflectance Zone (PLRZ), Distal High Reflectance Zone (DHRZ), and Distal Low Reflectance Zone (DLRZ). Figure </w:t>
      </w:r>
      <w:r w:rsidR="005A6898">
        <w:t>8.2-</w:t>
      </w:r>
      <w:r>
        <w:t>1 highlights shows the extent of each zone by computing a ratio image of the after image (</w:t>
      </w:r>
      <w:r w:rsidRPr="00E12664">
        <w:t>M1129645568L)</w:t>
      </w:r>
      <w:r>
        <w:t xml:space="preserve"> and the before image (</w:t>
      </w:r>
      <w:r w:rsidRPr="00E12664">
        <w:t>M183689789L)</w:t>
      </w:r>
      <w:r>
        <w:t xml:space="preserve">. The </w:t>
      </w:r>
      <w:r w:rsidRPr="00E12664">
        <w:t xml:space="preserve">blue outline in Figure </w:t>
      </w:r>
      <w:r w:rsidR="005A6898">
        <w:t>8.2-</w:t>
      </w:r>
      <w:r w:rsidRPr="00E12664">
        <w:t xml:space="preserve">1a shows the outer extent of DLRZ, red line delimits outer boundary of DHRZ, orange polygon defines the outer limit of the PLRZ, </w:t>
      </w:r>
      <w:r>
        <w:t xml:space="preserve">and </w:t>
      </w:r>
      <w:r w:rsidRPr="00E12664">
        <w:t xml:space="preserve">the PHRZ extends from the crater rim out to the green boundary. An enlargement of the top panel is shown in Figure </w:t>
      </w:r>
      <w:r w:rsidR="005A6898">
        <w:t>8.2-</w:t>
      </w:r>
      <w:r w:rsidRPr="00E12664">
        <w:t>1b</w:t>
      </w:r>
      <w:r>
        <w:t xml:space="preserve"> detailing the zones closer to the impact site</w:t>
      </w:r>
      <w:r w:rsidRPr="00E12664">
        <w:t xml:space="preserve">. </w:t>
      </w:r>
      <w:r>
        <w:t xml:space="preserve">This work also documented 248 distal ejecta impacts creating a series of splotches that surrounded the impact site. Figure </w:t>
      </w:r>
      <w:r w:rsidR="005A6898">
        <w:t>8.2-</w:t>
      </w:r>
      <w:r>
        <w:t xml:space="preserve">2 displays a subset of these splotches (white arrows) exhibited herringbone patterns that pointed toward the impact site (direction of the black arrows). </w:t>
      </w:r>
    </w:p>
    <w:p w14:paraId="247B689D" w14:textId="77777777" w:rsidR="00AB4A9E" w:rsidRPr="005F1FFC" w:rsidRDefault="00AB4A9E" w:rsidP="00344871">
      <w:pPr>
        <w:pStyle w:val="FigureCentered"/>
      </w:pPr>
      <w:r>
        <w:rPr>
          <w:noProof/>
        </w:rPr>
        <w:drawing>
          <wp:inline distT="0" distB="0" distL="0" distR="0" wp14:anchorId="2B42AF50" wp14:editId="06F9C669">
            <wp:extent cx="2923415" cy="585978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2923415" cy="5859782"/>
                    </a:xfrm>
                    <a:prstGeom prst="rect">
                      <a:avLst/>
                    </a:prstGeom>
                  </pic:spPr>
                </pic:pic>
              </a:graphicData>
            </a:graphic>
          </wp:inline>
        </w:drawing>
      </w:r>
    </w:p>
    <w:p w14:paraId="11D9F430" w14:textId="5C918E54" w:rsidR="00886343" w:rsidRDefault="22616F09">
      <w:pPr>
        <w:pStyle w:val="Figure"/>
        <w:jc w:val="left"/>
      </w:pPr>
      <w:bookmarkStart w:id="174" w:name="_Toc80082878"/>
      <w:bookmarkStart w:id="175" w:name="_Toc73517317"/>
      <w:r>
        <w:t xml:space="preserve">Figure </w:t>
      </w:r>
      <w:r w:rsidR="005A6898">
        <w:t>8.2-</w:t>
      </w:r>
      <w:r>
        <w:t>1</w:t>
      </w:r>
      <w:r w:rsidR="00886343">
        <w:t xml:space="preserve">. </w:t>
      </w:r>
      <w:r>
        <w:t xml:space="preserve">Temporal </w:t>
      </w:r>
      <w:r w:rsidR="00886343">
        <w:t xml:space="preserve">Ratio Image </w:t>
      </w:r>
      <w:r>
        <w:t>of an 18</w:t>
      </w:r>
      <w:r w:rsidR="00886343">
        <w:t>-</w:t>
      </w:r>
      <w:r>
        <w:t xml:space="preserve">m </w:t>
      </w:r>
      <w:r w:rsidR="00886343">
        <w:t>I</w:t>
      </w:r>
      <w:r>
        <w:t xml:space="preserve">mpact that </w:t>
      </w:r>
      <w:r w:rsidR="00886343">
        <w:t>F</w:t>
      </w:r>
      <w:r>
        <w:t>ormed on March</w:t>
      </w:r>
      <w:r w:rsidR="005A6898">
        <w:t xml:space="preserve"> 17,</w:t>
      </w:r>
      <w:r>
        <w:t xml:space="preserve"> 2013</w:t>
      </w:r>
      <w:r w:rsidR="005A6898">
        <w:t xml:space="preserve"> [ref. </w:t>
      </w:r>
      <w:r w:rsidR="005A6898">
        <w:fldChar w:fldCharType="begin"/>
      </w:r>
      <w:r w:rsidR="005A6898">
        <w:instrText xml:space="preserve"> NOTEREF _Ref78977153 \h </w:instrText>
      </w:r>
      <w:r w:rsidR="005A6898">
        <w:fldChar w:fldCharType="separate"/>
      </w:r>
      <w:r w:rsidR="00285C53">
        <w:t>32</w:t>
      </w:r>
      <w:r w:rsidR="005A6898">
        <w:fldChar w:fldCharType="end"/>
      </w:r>
      <w:r w:rsidR="005A6898">
        <w:t>]</w:t>
      </w:r>
      <w:bookmarkEnd w:id="174"/>
    </w:p>
    <w:bookmarkEnd w:id="175"/>
    <w:p w14:paraId="3260F871" w14:textId="77777777" w:rsidR="00AB4A9E" w:rsidRPr="005F1FFC" w:rsidRDefault="00AB4A9E" w:rsidP="00DD4189">
      <w:pPr>
        <w:pStyle w:val="FigureCentered"/>
      </w:pPr>
      <w:r>
        <w:rPr>
          <w:noProof/>
        </w:rPr>
        <w:lastRenderedPageBreak/>
        <w:drawing>
          <wp:inline distT="0" distB="0" distL="0" distR="0" wp14:anchorId="632EFB21" wp14:editId="6C0C97AD">
            <wp:extent cx="3150870" cy="31369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50870" cy="3136900"/>
                    </a:xfrm>
                    <a:prstGeom prst="rect">
                      <a:avLst/>
                    </a:prstGeom>
                  </pic:spPr>
                </pic:pic>
              </a:graphicData>
            </a:graphic>
          </wp:inline>
        </w:drawing>
      </w:r>
    </w:p>
    <w:p w14:paraId="6DDE572A" w14:textId="187D6196" w:rsidR="16D3555B" w:rsidRDefault="22616F09" w:rsidP="00886343">
      <w:pPr>
        <w:pStyle w:val="Figure"/>
      </w:pPr>
      <w:bookmarkStart w:id="176" w:name="_Toc73517318"/>
      <w:bookmarkStart w:id="177" w:name="_Toc80082879"/>
      <w:r>
        <w:t xml:space="preserve">Figure </w:t>
      </w:r>
      <w:r w:rsidR="005A6898">
        <w:t>8.2-</w:t>
      </w:r>
      <w:r>
        <w:t>2</w:t>
      </w:r>
      <w:r w:rsidR="00886343">
        <w:t>.</w:t>
      </w:r>
      <w:r>
        <w:t xml:space="preserve"> Secondary </w:t>
      </w:r>
      <w:r w:rsidR="00886343">
        <w:t>S</w:t>
      </w:r>
      <w:r>
        <w:t xml:space="preserve">plotches (highlighted with white arrows) </w:t>
      </w:r>
      <w:r w:rsidR="005953EC">
        <w:t>O</w:t>
      </w:r>
      <w:r>
        <w:t xml:space="preserve">bserved in </w:t>
      </w:r>
      <w:r w:rsidR="005953EC">
        <w:t>T</w:t>
      </w:r>
      <w:r>
        <w:t xml:space="preserve">emporal </w:t>
      </w:r>
      <w:r w:rsidR="005953EC">
        <w:t>R</w:t>
      </w:r>
      <w:r>
        <w:t xml:space="preserve">atio </w:t>
      </w:r>
      <w:r w:rsidR="005953EC">
        <w:t>I</w:t>
      </w:r>
      <w:r>
        <w:t xml:space="preserve">mages </w:t>
      </w:r>
      <w:r w:rsidR="005953EC">
        <w:t>A</w:t>
      </w:r>
      <w:r>
        <w:t>round March</w:t>
      </w:r>
      <w:r w:rsidR="00B82E2C">
        <w:t xml:space="preserve"> 17,</w:t>
      </w:r>
      <w:r>
        <w:t xml:space="preserve"> 2013 </w:t>
      </w:r>
      <w:r w:rsidR="005953EC" w:rsidRPr="00886343">
        <w:t>Impact</w:t>
      </w:r>
      <w:r w:rsidR="005953EC">
        <w:t xml:space="preserve"> Site</w:t>
      </w:r>
      <w:bookmarkEnd w:id="176"/>
      <w:bookmarkEnd w:id="177"/>
    </w:p>
    <w:p w14:paraId="7819830D" w14:textId="05994C45" w:rsidR="00AB4A9E" w:rsidRPr="005F1FFC" w:rsidRDefault="22616F09" w:rsidP="00DD4189">
      <w:pPr>
        <w:pStyle w:val="BodyText"/>
      </w:pPr>
      <w:r>
        <w:t xml:space="preserve">Speyerer and coauthors </w:t>
      </w:r>
      <w:bookmarkStart w:id="178" w:name="_Ref79055501"/>
      <w:r w:rsidR="005C36B6">
        <w:t xml:space="preserve">[ref. </w:t>
      </w:r>
      <w:r w:rsidR="005D4E6E" w:rsidRPr="005C36B6">
        <w:rPr>
          <w:rStyle w:val="EndnoteReference"/>
          <w:vertAlign w:val="baseline"/>
        </w:rPr>
        <w:endnoteReference w:id="33"/>
      </w:r>
      <w:bookmarkEnd w:id="178"/>
      <w:r w:rsidR="005C36B6">
        <w:t>]</w:t>
      </w:r>
      <w:r>
        <w:t xml:space="preserve"> examined 222 newly formed impact craters and 120,000 splotch like features in a follow-on study. With these additional craters, the study expanded upon the existence of the reflectance zones and proposed that the two distal zones result from impact jetting. Jetting occurs in the contact and compression phase of the impact process. This process occurs before the projectile is fully compressed and ends with the projectile halfway into the target (t=D/2v; D= projectile diameter, v= projectile velocity) </w:t>
      </w:r>
      <w:r w:rsidR="005C36B6">
        <w:t>[ref</w:t>
      </w:r>
      <w:r>
        <w:t>.</w:t>
      </w:r>
      <w:r w:rsidR="005C36B6">
        <w:t xml:space="preserve"> </w:t>
      </w:r>
      <w:r w:rsidR="005D4E6E" w:rsidRPr="005C36B6">
        <w:rPr>
          <w:rStyle w:val="EndnoteReference"/>
          <w:vertAlign w:val="baseline"/>
        </w:rPr>
        <w:endnoteReference w:id="34"/>
      </w:r>
      <w:r w:rsidR="005C36B6">
        <w:t>].</w:t>
      </w:r>
      <w:r>
        <w:t xml:space="preserve"> While the mass ejected during jetting is small compared to the material removed during the excavation phase, the velocity profile is on the same order or even faster than the original projectile velocity </w:t>
      </w:r>
      <w:r w:rsidR="005C36B6">
        <w:t>[ref</w:t>
      </w:r>
      <w:r>
        <w:t>.</w:t>
      </w:r>
      <w:r w:rsidR="005C36B6">
        <w:t xml:space="preserve"> </w:t>
      </w:r>
      <w:r w:rsidR="005D4E6E" w:rsidRPr="005C36B6">
        <w:rPr>
          <w:rStyle w:val="EndnoteReference"/>
          <w:vertAlign w:val="baseline"/>
        </w:rPr>
        <w:endnoteReference w:id="35"/>
      </w:r>
      <w:r w:rsidR="005C36B6">
        <w:t>].</w:t>
      </w:r>
      <w:r>
        <w:t xml:space="preserve"> Previous work indicates that this jetting phenomenon is more pronounced in oblique impacts. Jetted material is composed of a mixture of melted and vaporized rock – primarily from the impactor – that travels along the surface. Figure </w:t>
      </w:r>
      <w:r w:rsidR="006D6D4D">
        <w:t>8.2-</w:t>
      </w:r>
      <w:r>
        <w:t xml:space="preserve">3A-C shows temporal ratio images highlighting distal zones around a newly formed 19.5, 12, and 11 m crater, respectively. Image ratios (Figure </w:t>
      </w:r>
      <w:r w:rsidR="006D6D4D">
        <w:t>8.2-</w:t>
      </w:r>
      <w:r>
        <w:t xml:space="preserve">3D and 3E) also show the distal zones flowing around topographic features (small crater), which indicates that the jet indeed has a low ejection angle. Additionally, </w:t>
      </w:r>
      <w:del w:id="179" w:author="Bullock, Leanna S. (LARC-C101)[TEAMS3]" w:date="2021-08-05T11:18:00Z">
        <w:r w:rsidDel="005D4E6E">
          <w:delText xml:space="preserve">we </w:delText>
        </w:r>
      </w:del>
      <w:ins w:id="180" w:author="Bullock, Leanna S. (LARC-C101)[TEAMS3]" w:date="2021-08-05T11:18:00Z">
        <w:r w:rsidR="005D4E6E">
          <w:t xml:space="preserve">it was </w:t>
        </w:r>
      </w:ins>
      <w:del w:id="181" w:author="Bullock, Leanna S. (LARC-C101)[TEAMS3]" w:date="2021-08-05T11:18:00Z">
        <w:r w:rsidDel="005D4E6E">
          <w:delText xml:space="preserve">find </w:delText>
        </w:r>
      </w:del>
      <w:ins w:id="182" w:author="Bullock, Leanna S. (LARC-C101)[TEAMS3]" w:date="2021-08-05T11:18:00Z">
        <w:r w:rsidR="005D4E6E">
          <w:t xml:space="preserve">found </w:t>
        </w:r>
      </w:ins>
      <w:r>
        <w:t>that these disturbances can cover large distances from the primary impact (up to 100 km for a 70</w:t>
      </w:r>
      <w:r w:rsidR="005D4E6E">
        <w:t>-</w:t>
      </w:r>
      <w:r>
        <w:t xml:space="preserve">m crater; </w:t>
      </w:r>
      <w:r w:rsidRPr="005705D8">
        <w:t xml:space="preserve">Figure </w:t>
      </w:r>
      <w:r w:rsidR="006D6D4D" w:rsidRPr="005705D8">
        <w:t>8.2-</w:t>
      </w:r>
      <w:r w:rsidRPr="005705D8">
        <w:t>3F</w:t>
      </w:r>
      <w:r>
        <w:t xml:space="preserve">) when the surrounding surface exhibits few topographic obstacles (i.e., lunar maria). </w:t>
      </w:r>
    </w:p>
    <w:p w14:paraId="05C59039" w14:textId="77777777" w:rsidR="00AB4A9E" w:rsidRPr="005F1FFC" w:rsidRDefault="00AB4A9E" w:rsidP="00D63A04">
      <w:pPr>
        <w:pStyle w:val="FigureCentered"/>
        <w:rPr>
          <w:rFonts w:cs="Calibri"/>
        </w:rPr>
      </w:pPr>
      <w:r>
        <w:rPr>
          <w:noProof/>
        </w:rPr>
        <w:lastRenderedPageBreak/>
        <w:drawing>
          <wp:inline distT="0" distB="0" distL="0" distR="0" wp14:anchorId="68F768AF" wp14:editId="0394AE63">
            <wp:extent cx="5916296" cy="296037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16296" cy="2960370"/>
                    </a:xfrm>
                    <a:prstGeom prst="rect">
                      <a:avLst/>
                    </a:prstGeom>
                  </pic:spPr>
                </pic:pic>
              </a:graphicData>
            </a:graphic>
          </wp:inline>
        </w:drawing>
      </w:r>
    </w:p>
    <w:p w14:paraId="196E34D8" w14:textId="74666A6A" w:rsidR="005953EC" w:rsidRDefault="16D3555B" w:rsidP="00D63A04">
      <w:pPr>
        <w:pStyle w:val="Figure"/>
      </w:pPr>
      <w:bookmarkStart w:id="183" w:name="_Toc73517319"/>
      <w:bookmarkStart w:id="184" w:name="_Toc80082880"/>
      <w:r>
        <w:t xml:space="preserve">Figure </w:t>
      </w:r>
      <w:r w:rsidR="006D6D4D">
        <w:t>8.2-</w:t>
      </w:r>
      <w:r>
        <w:t>3</w:t>
      </w:r>
      <w:r w:rsidR="0058440F">
        <w:t>.</w:t>
      </w:r>
      <w:r>
        <w:t xml:space="preserve"> Series of </w:t>
      </w:r>
      <w:r w:rsidR="005953EC">
        <w:t xml:space="preserve">Temporal Ratio Image Showing Extent </w:t>
      </w:r>
      <w:r>
        <w:t xml:space="preserve">of </w:t>
      </w:r>
      <w:r w:rsidR="005953EC">
        <w:t>Distal Zones Around Newly Formed Craters</w:t>
      </w:r>
      <w:bookmarkEnd w:id="183"/>
      <w:bookmarkEnd w:id="184"/>
    </w:p>
    <w:p w14:paraId="6D4B3F75" w14:textId="4DFDA0C2" w:rsidR="00AB4A9E" w:rsidRPr="00344871" w:rsidRDefault="16D3555B" w:rsidP="005705D8">
      <w:pPr>
        <w:pStyle w:val="BodyText"/>
      </w:pPr>
      <w:commentRangeStart w:id="185"/>
      <w:r>
        <w:t>The MeMoSeE model is a convenient tool to assess the average ejecta distribution during the excavation phase of the impact process. When modeling oblique impacts, the model accurately portrays the impact process by ejecting more material in the downrange direction and leaving an exclusion zone in the up-range direction of the impact site. Modification to the code could enable the modeling of an individual or a handful of impacts to further study the ejecta distribution around newly formed craters observed with LROC and help constrain the impactor</w:t>
      </w:r>
      <w:r w:rsidR="00CA450D">
        <w:t>’</w:t>
      </w:r>
      <w:r>
        <w:t>s properties, such as the impact angle.</w:t>
      </w:r>
      <w:commentRangeEnd w:id="185"/>
      <w:r w:rsidR="006D6D4D">
        <w:rPr>
          <w:rStyle w:val="CommentReference"/>
          <w:b/>
          <w:i/>
        </w:rPr>
        <w:commentReference w:id="185"/>
      </w:r>
    </w:p>
    <w:p w14:paraId="59CACA29" w14:textId="5CF79512" w:rsidR="00AB4A9E" w:rsidRPr="005F1FFC" w:rsidRDefault="21512ED2" w:rsidP="00344871">
      <w:pPr>
        <w:pStyle w:val="BodyText"/>
      </w:pPr>
      <w:r>
        <w:t>The MeMoSeE model estimates the number of particles impacting a surface as a function of impact angle (</w:t>
      </w:r>
      <w:r w:rsidR="005705D8">
        <w:t xml:space="preserve">eight </w:t>
      </w:r>
      <w:r>
        <w:t>bins) and speed (</w:t>
      </w:r>
      <w:r w:rsidR="005705D8">
        <w:t xml:space="preserve">three </w:t>
      </w:r>
      <w:r>
        <w:t>bins). The table for the secondary statistics gathered for the nearside equatorial region (0°</w:t>
      </w:r>
      <w:r w:rsidR="005705D8">
        <w:t xml:space="preserve"> </w:t>
      </w:r>
      <w:r>
        <w:t>N</w:t>
      </w:r>
      <w:r w:rsidR="005705D8">
        <w:t>,</w:t>
      </w:r>
      <w:r>
        <w:t xml:space="preserve"> 0°</w:t>
      </w:r>
      <w:r w:rsidR="005705D8">
        <w:t xml:space="preserve"> </w:t>
      </w:r>
      <w:r>
        <w:t xml:space="preserve">E) is reproduced in Table </w:t>
      </w:r>
      <w:r w:rsidR="005705D8">
        <w:t>8.2-</w:t>
      </w:r>
      <w:r>
        <w:t xml:space="preserve">1. Using the median particle size (0.072 mm; see </w:t>
      </w:r>
      <w:r w:rsidR="005705D8">
        <w:t xml:space="preserve">Section </w:t>
      </w:r>
      <w:r>
        <w:t xml:space="preserve">3.4.2.2.1 of </w:t>
      </w:r>
      <w:r w:rsidR="005705D8">
        <w:t xml:space="preserve">Reference </w:t>
      </w:r>
      <w:r w:rsidR="00285C53">
        <w:fldChar w:fldCharType="begin"/>
      </w:r>
      <w:r w:rsidR="00285C53">
        <w:instrText xml:space="preserve"> NOTEREF _Ref80040278 \h </w:instrText>
      </w:r>
      <w:r w:rsidR="00285C53">
        <w:fldChar w:fldCharType="separate"/>
      </w:r>
      <w:r w:rsidR="00285C53">
        <w:t>1</w:t>
      </w:r>
      <w:r w:rsidR="00285C53">
        <w:fldChar w:fldCharType="end"/>
      </w:r>
      <w:r>
        <w:t xml:space="preserve">) along with speed and impact angle information, the crater size created by the ejected particles was estimated using the Holsapple scaling model and approximations </w:t>
      </w:r>
      <w:r w:rsidR="005C36B6">
        <w:t>[refs</w:t>
      </w:r>
      <w:r>
        <w:t>.</w:t>
      </w:r>
      <w:r w:rsidR="005C36B6">
        <w:t xml:space="preserve"> </w:t>
      </w:r>
      <w:r w:rsidR="005705D8" w:rsidRPr="005C36B6">
        <w:fldChar w:fldCharType="begin"/>
      </w:r>
      <w:r w:rsidR="005705D8" w:rsidRPr="005C36B6">
        <w:instrText xml:space="preserve"> NOTEREF _Ref78963986 \h  \* MERGEFORMAT </w:instrText>
      </w:r>
      <w:r w:rsidR="005705D8" w:rsidRPr="005C36B6">
        <w:fldChar w:fldCharType="separate"/>
      </w:r>
      <w:r w:rsidR="00285C53">
        <w:t>20</w:t>
      </w:r>
      <w:r w:rsidR="005705D8" w:rsidRPr="005C36B6">
        <w:fldChar w:fldCharType="end"/>
      </w:r>
      <w:r w:rsidR="005705D8" w:rsidRPr="005C36B6">
        <w:t>,</w:t>
      </w:r>
      <w:bookmarkStart w:id="186" w:name="_Ref79068162"/>
      <w:r w:rsidR="005C36B6">
        <w:t xml:space="preserve"> </w:t>
      </w:r>
      <w:r w:rsidR="005705D8" w:rsidRPr="005C36B6">
        <w:rPr>
          <w:rStyle w:val="EndnoteReference"/>
          <w:vertAlign w:val="baseline"/>
        </w:rPr>
        <w:endnoteReference w:id="36"/>
      </w:r>
      <w:bookmarkEnd w:id="186"/>
      <w:r w:rsidR="005C36B6">
        <w:t>].</w:t>
      </w:r>
      <w:r>
        <w:t xml:space="preserve"> While these models typically are not used to assess impacts caused by low-speed projectiles, the equations provide a rough estimate of the secondary crater size (Table </w:t>
      </w:r>
      <w:r w:rsidR="0051165B">
        <w:t>8.2-</w:t>
      </w:r>
      <w:r>
        <w:t xml:space="preserve">2). </w:t>
      </w:r>
    </w:p>
    <w:p w14:paraId="53BA6ED2" w14:textId="02E27D0A" w:rsidR="00AB4A9E" w:rsidRPr="005F1FFC" w:rsidRDefault="00AB4A9E" w:rsidP="00344871">
      <w:pPr>
        <w:pStyle w:val="Table"/>
      </w:pPr>
      <w:bookmarkStart w:id="187" w:name="_Toc73517358"/>
      <w:bookmarkStart w:id="188" w:name="_Toc80082924"/>
      <w:r w:rsidRPr="005F1FFC">
        <w:rPr>
          <w:bCs/>
        </w:rPr>
        <w:t xml:space="preserve">Table </w:t>
      </w:r>
      <w:r w:rsidR="005705D8">
        <w:rPr>
          <w:bCs/>
        </w:rPr>
        <w:t>8.2-</w:t>
      </w:r>
      <w:r w:rsidRPr="005F1FFC">
        <w:rPr>
          <w:bCs/>
        </w:rPr>
        <w:t>1</w:t>
      </w:r>
      <w:r w:rsidR="005953EC">
        <w:rPr>
          <w:bCs/>
        </w:rPr>
        <w:t>.</w:t>
      </w:r>
      <w:r w:rsidRPr="005F1FFC">
        <w:t xml:space="preserve"> Primary </w:t>
      </w:r>
      <w:r w:rsidR="005953EC" w:rsidRPr="005F1FFC">
        <w:t xml:space="preserve">Ejecta Flux Versus Elevation </w:t>
      </w:r>
      <w:r w:rsidRPr="005F1FFC">
        <w:t xml:space="preserve">and </w:t>
      </w:r>
      <w:r w:rsidR="005953EC">
        <w:t>S</w:t>
      </w:r>
      <w:r w:rsidRPr="005F1FFC">
        <w:t>peed for 0°</w:t>
      </w:r>
      <w:r w:rsidR="005953EC">
        <w:t xml:space="preserve"> </w:t>
      </w:r>
      <w:r w:rsidRPr="005F1FFC">
        <w:t>N and 0°</w:t>
      </w:r>
      <w:r w:rsidR="005953EC">
        <w:t xml:space="preserve"> </w:t>
      </w:r>
      <w:r w:rsidRPr="005F1FFC">
        <w:t>E</w:t>
      </w:r>
      <w:bookmarkEnd w:id="187"/>
      <w:bookmarkEnd w:id="188"/>
    </w:p>
    <w:tbl>
      <w:tblPr>
        <w:tblStyle w:val="TableGrid"/>
        <w:tblW w:w="4380" w:type="pct"/>
        <w:jc w:val="center"/>
        <w:tblCellMar>
          <w:left w:w="43" w:type="dxa"/>
          <w:right w:w="43" w:type="dxa"/>
        </w:tblCellMar>
        <w:tblLook w:val="04A0" w:firstRow="1" w:lastRow="0" w:firstColumn="1" w:lastColumn="0" w:noHBand="0" w:noVBand="1"/>
      </w:tblPr>
      <w:tblGrid>
        <w:gridCol w:w="1080"/>
        <w:gridCol w:w="989"/>
        <w:gridCol w:w="993"/>
        <w:gridCol w:w="1707"/>
        <w:gridCol w:w="1712"/>
        <w:gridCol w:w="1710"/>
      </w:tblGrid>
      <w:tr w:rsidR="00AB4A9E" w:rsidRPr="0051165B" w14:paraId="0B62E565" w14:textId="77777777" w:rsidTr="0051165B">
        <w:trPr>
          <w:jc w:val="center"/>
        </w:trPr>
        <w:tc>
          <w:tcPr>
            <w:tcW w:w="1869" w:type="pct"/>
            <w:gridSpan w:val="3"/>
            <w:shd w:val="clear" w:color="auto" w:fill="92CDDC" w:themeFill="accent5" w:themeFillTint="99"/>
            <w:vAlign w:val="center"/>
          </w:tcPr>
          <w:p w14:paraId="323A45A8" w14:textId="77777777" w:rsidR="00AB4A9E" w:rsidRPr="0051165B" w:rsidRDefault="00AB4A9E" w:rsidP="0051165B">
            <w:pPr>
              <w:jc w:val="center"/>
              <w:rPr>
                <w:color w:val="000000" w:themeColor="text1"/>
              </w:rPr>
            </w:pPr>
            <w:r w:rsidRPr="0051165B">
              <w:rPr>
                <w:color w:val="000000" w:themeColor="text1"/>
              </w:rPr>
              <w:t>Elevation</w:t>
            </w:r>
          </w:p>
        </w:tc>
        <w:tc>
          <w:tcPr>
            <w:tcW w:w="3131" w:type="pct"/>
            <w:gridSpan w:val="3"/>
            <w:shd w:val="clear" w:color="auto" w:fill="92CDDC" w:themeFill="accent5" w:themeFillTint="99"/>
            <w:vAlign w:val="center"/>
          </w:tcPr>
          <w:p w14:paraId="008F0FEF" w14:textId="77777777" w:rsidR="00AB4A9E" w:rsidRPr="0051165B" w:rsidRDefault="00AB4A9E" w:rsidP="0051165B">
            <w:pPr>
              <w:jc w:val="center"/>
              <w:rPr>
                <w:color w:val="000000" w:themeColor="text1"/>
              </w:rPr>
            </w:pPr>
            <w:r w:rsidRPr="0051165B">
              <w:rPr>
                <w:color w:val="000000" w:themeColor="text1"/>
              </w:rPr>
              <w:t>Speed</w:t>
            </w:r>
          </w:p>
        </w:tc>
      </w:tr>
      <w:tr w:rsidR="0051165B" w:rsidRPr="0051165B" w14:paraId="489D2FBF" w14:textId="77777777" w:rsidTr="0051165B">
        <w:trPr>
          <w:jc w:val="center"/>
        </w:trPr>
        <w:tc>
          <w:tcPr>
            <w:tcW w:w="659" w:type="pct"/>
            <w:shd w:val="clear" w:color="auto" w:fill="92CDDC" w:themeFill="accent5" w:themeFillTint="99"/>
            <w:vAlign w:val="center"/>
          </w:tcPr>
          <w:p w14:paraId="6C07158D" w14:textId="77777777" w:rsidR="00AB4A9E" w:rsidRPr="0051165B" w:rsidRDefault="00AB4A9E" w:rsidP="0051165B">
            <w:pPr>
              <w:jc w:val="center"/>
              <w:rPr>
                <w:color w:val="000000" w:themeColor="text1"/>
              </w:rPr>
            </w:pPr>
            <w:r w:rsidRPr="0051165B">
              <w:rPr>
                <w:color w:val="000000" w:themeColor="text1"/>
              </w:rPr>
              <w:t>PHI1</w:t>
            </w:r>
          </w:p>
        </w:tc>
        <w:tc>
          <w:tcPr>
            <w:tcW w:w="604" w:type="pct"/>
            <w:shd w:val="clear" w:color="auto" w:fill="92CDDC" w:themeFill="accent5" w:themeFillTint="99"/>
            <w:vAlign w:val="center"/>
          </w:tcPr>
          <w:p w14:paraId="66D2C0F6" w14:textId="77777777" w:rsidR="00AB4A9E" w:rsidRPr="0051165B" w:rsidRDefault="00AB4A9E" w:rsidP="0051165B">
            <w:pPr>
              <w:jc w:val="center"/>
              <w:rPr>
                <w:color w:val="000000" w:themeColor="text1"/>
              </w:rPr>
            </w:pPr>
            <w:r w:rsidRPr="0051165B">
              <w:rPr>
                <w:color w:val="000000" w:themeColor="text1"/>
              </w:rPr>
              <w:t>PHI2</w:t>
            </w:r>
          </w:p>
        </w:tc>
        <w:tc>
          <w:tcPr>
            <w:tcW w:w="606" w:type="pct"/>
            <w:shd w:val="clear" w:color="auto" w:fill="92CDDC" w:themeFill="accent5" w:themeFillTint="99"/>
            <w:vAlign w:val="center"/>
          </w:tcPr>
          <w:p w14:paraId="3E4193D4" w14:textId="77777777" w:rsidR="00AB4A9E" w:rsidRPr="0051165B" w:rsidRDefault="00AB4A9E" w:rsidP="0051165B">
            <w:pPr>
              <w:jc w:val="center"/>
              <w:rPr>
                <w:color w:val="000000" w:themeColor="text1"/>
              </w:rPr>
            </w:pPr>
            <w:r w:rsidRPr="0051165B">
              <w:rPr>
                <w:color w:val="000000" w:themeColor="text1"/>
              </w:rPr>
              <w:t>PHIavg</w:t>
            </w:r>
          </w:p>
        </w:tc>
        <w:tc>
          <w:tcPr>
            <w:tcW w:w="1042" w:type="pct"/>
            <w:shd w:val="clear" w:color="auto" w:fill="92CDDC" w:themeFill="accent5" w:themeFillTint="99"/>
            <w:vAlign w:val="center"/>
          </w:tcPr>
          <w:p w14:paraId="74D10C85" w14:textId="77777777" w:rsidR="00AB4A9E" w:rsidRPr="0051165B" w:rsidRDefault="00AB4A9E" w:rsidP="0051165B">
            <w:pPr>
              <w:jc w:val="center"/>
              <w:rPr>
                <w:color w:val="000000" w:themeColor="text1"/>
              </w:rPr>
            </w:pPr>
            <w:r w:rsidRPr="0051165B">
              <w:rPr>
                <w:color w:val="000000" w:themeColor="text1"/>
              </w:rPr>
              <w:t>0.1-0.3 km/s</w:t>
            </w:r>
          </w:p>
          <w:p w14:paraId="12DA48B9" w14:textId="77777777" w:rsidR="00AB4A9E" w:rsidRPr="0051165B" w:rsidRDefault="00AB4A9E" w:rsidP="0051165B">
            <w:pPr>
              <w:jc w:val="center"/>
              <w:rPr>
                <w:color w:val="000000" w:themeColor="text1"/>
              </w:rPr>
            </w:pPr>
            <w:r w:rsidRPr="0051165B">
              <w:rPr>
                <w:color w:val="000000" w:themeColor="text1"/>
              </w:rPr>
              <w:t>avg=170 m/s</w:t>
            </w:r>
          </w:p>
        </w:tc>
        <w:tc>
          <w:tcPr>
            <w:tcW w:w="1045" w:type="pct"/>
            <w:shd w:val="clear" w:color="auto" w:fill="92CDDC" w:themeFill="accent5" w:themeFillTint="99"/>
            <w:vAlign w:val="center"/>
          </w:tcPr>
          <w:p w14:paraId="5B24A52A" w14:textId="77777777" w:rsidR="00AB4A9E" w:rsidRPr="0051165B" w:rsidRDefault="00AB4A9E" w:rsidP="0051165B">
            <w:pPr>
              <w:jc w:val="center"/>
              <w:rPr>
                <w:color w:val="000000" w:themeColor="text1"/>
              </w:rPr>
            </w:pPr>
            <w:r w:rsidRPr="0051165B">
              <w:rPr>
                <w:color w:val="000000" w:themeColor="text1"/>
              </w:rPr>
              <w:t>0.3-1 km/s</w:t>
            </w:r>
          </w:p>
          <w:p w14:paraId="27E132CC" w14:textId="77777777" w:rsidR="00AB4A9E" w:rsidRPr="0051165B" w:rsidRDefault="00AB4A9E" w:rsidP="0051165B">
            <w:pPr>
              <w:jc w:val="center"/>
              <w:rPr>
                <w:color w:val="000000" w:themeColor="text1"/>
              </w:rPr>
            </w:pPr>
            <w:r w:rsidRPr="0051165B">
              <w:rPr>
                <w:color w:val="000000" w:themeColor="text1"/>
              </w:rPr>
              <w:t>avg=535 m/s</w:t>
            </w:r>
          </w:p>
        </w:tc>
        <w:tc>
          <w:tcPr>
            <w:tcW w:w="1044" w:type="pct"/>
            <w:shd w:val="clear" w:color="auto" w:fill="92CDDC" w:themeFill="accent5" w:themeFillTint="99"/>
          </w:tcPr>
          <w:p w14:paraId="05667D3A" w14:textId="77777777" w:rsidR="00AB4A9E" w:rsidRPr="0051165B" w:rsidRDefault="00AB4A9E" w:rsidP="0051165B">
            <w:pPr>
              <w:jc w:val="center"/>
              <w:rPr>
                <w:color w:val="000000" w:themeColor="text1"/>
              </w:rPr>
            </w:pPr>
            <w:r w:rsidRPr="0051165B">
              <w:rPr>
                <w:color w:val="000000" w:themeColor="text1"/>
              </w:rPr>
              <w:t>1-2.4 km/s</w:t>
            </w:r>
          </w:p>
          <w:p w14:paraId="47DEC7A0" w14:textId="77777777" w:rsidR="00AB4A9E" w:rsidRPr="0051165B" w:rsidRDefault="00AB4A9E" w:rsidP="0051165B">
            <w:pPr>
              <w:jc w:val="center"/>
              <w:rPr>
                <w:color w:val="000000" w:themeColor="text1"/>
              </w:rPr>
            </w:pPr>
            <w:r w:rsidRPr="0051165B">
              <w:rPr>
                <w:color w:val="000000" w:themeColor="text1"/>
              </w:rPr>
              <w:t>avg=1.53 km/s</w:t>
            </w:r>
          </w:p>
        </w:tc>
      </w:tr>
      <w:tr w:rsidR="00AB4A9E" w:rsidRPr="0051165B" w14:paraId="7DCAFBD7" w14:textId="77777777" w:rsidTr="0051165B">
        <w:trPr>
          <w:jc w:val="center"/>
        </w:trPr>
        <w:tc>
          <w:tcPr>
            <w:tcW w:w="1869" w:type="pct"/>
            <w:gridSpan w:val="3"/>
            <w:shd w:val="clear" w:color="auto" w:fill="BFBFBF" w:themeFill="background1" w:themeFillShade="BF"/>
            <w:vAlign w:val="center"/>
          </w:tcPr>
          <w:p w14:paraId="513D9E6F" w14:textId="77777777" w:rsidR="00AB4A9E" w:rsidRPr="0051165B" w:rsidRDefault="00AB4A9E" w:rsidP="0051165B">
            <w:pPr>
              <w:jc w:val="center"/>
              <w:rPr>
                <w:color w:val="000000" w:themeColor="text1"/>
              </w:rPr>
            </w:pPr>
            <w:r w:rsidRPr="0051165B">
              <w:rPr>
                <w:color w:val="000000" w:themeColor="text1"/>
              </w:rPr>
              <w:t>Degrees</w:t>
            </w:r>
          </w:p>
        </w:tc>
        <w:tc>
          <w:tcPr>
            <w:tcW w:w="3131" w:type="pct"/>
            <w:gridSpan w:val="3"/>
            <w:shd w:val="clear" w:color="auto" w:fill="BFBFBF" w:themeFill="background1" w:themeFillShade="BF"/>
            <w:vAlign w:val="center"/>
          </w:tcPr>
          <w:p w14:paraId="43F3DF51" w14:textId="77777777" w:rsidR="00AB4A9E" w:rsidRPr="0051165B" w:rsidRDefault="00AB4A9E" w:rsidP="0051165B">
            <w:pPr>
              <w:jc w:val="center"/>
              <w:rPr>
                <w:color w:val="000000" w:themeColor="text1"/>
              </w:rPr>
            </w:pPr>
            <w:r w:rsidRPr="0051165B">
              <w:rPr>
                <w:color w:val="000000" w:themeColor="text1"/>
              </w:rPr>
              <w:t>Number Flux [#/m</w:t>
            </w:r>
            <w:r w:rsidRPr="0051165B">
              <w:rPr>
                <w:color w:val="000000" w:themeColor="text1"/>
                <w:vertAlign w:val="superscript"/>
              </w:rPr>
              <w:t>2</w:t>
            </w:r>
            <w:r w:rsidRPr="0051165B">
              <w:rPr>
                <w:color w:val="000000" w:themeColor="text1"/>
              </w:rPr>
              <w:t>/yr]</w:t>
            </w:r>
          </w:p>
        </w:tc>
      </w:tr>
      <w:tr w:rsidR="0051165B" w:rsidRPr="0051165B" w14:paraId="59194EAA" w14:textId="77777777" w:rsidTr="0051165B">
        <w:trPr>
          <w:jc w:val="center"/>
        </w:trPr>
        <w:tc>
          <w:tcPr>
            <w:tcW w:w="659" w:type="pct"/>
            <w:shd w:val="clear" w:color="auto" w:fill="92CDDC" w:themeFill="accent5" w:themeFillTint="99"/>
          </w:tcPr>
          <w:p w14:paraId="6F2C6A01" w14:textId="77777777" w:rsidR="00AB4A9E" w:rsidRPr="0051165B" w:rsidRDefault="00AB4A9E" w:rsidP="0051165B">
            <w:pPr>
              <w:jc w:val="center"/>
              <w:rPr>
                <w:color w:val="000000" w:themeColor="text1"/>
              </w:rPr>
            </w:pPr>
            <w:r w:rsidRPr="0051165B">
              <w:rPr>
                <w:color w:val="000000" w:themeColor="text1"/>
              </w:rPr>
              <w:t>0</w:t>
            </w:r>
          </w:p>
        </w:tc>
        <w:tc>
          <w:tcPr>
            <w:tcW w:w="604" w:type="pct"/>
            <w:shd w:val="clear" w:color="auto" w:fill="92CDDC" w:themeFill="accent5" w:themeFillTint="99"/>
          </w:tcPr>
          <w:p w14:paraId="15EB8ECB" w14:textId="77777777" w:rsidR="00AB4A9E" w:rsidRPr="0051165B" w:rsidRDefault="00AB4A9E" w:rsidP="0051165B">
            <w:pPr>
              <w:jc w:val="center"/>
              <w:rPr>
                <w:color w:val="000000" w:themeColor="text1"/>
              </w:rPr>
            </w:pPr>
            <w:r w:rsidRPr="0051165B">
              <w:rPr>
                <w:color w:val="000000" w:themeColor="text1"/>
              </w:rPr>
              <w:t>10</w:t>
            </w:r>
          </w:p>
        </w:tc>
        <w:tc>
          <w:tcPr>
            <w:tcW w:w="606" w:type="pct"/>
            <w:shd w:val="clear" w:color="auto" w:fill="92CDDC" w:themeFill="accent5" w:themeFillTint="99"/>
          </w:tcPr>
          <w:p w14:paraId="08D1C0EA" w14:textId="77777777" w:rsidR="00AB4A9E" w:rsidRPr="0051165B" w:rsidRDefault="00AB4A9E" w:rsidP="0051165B">
            <w:pPr>
              <w:jc w:val="center"/>
              <w:rPr>
                <w:color w:val="000000" w:themeColor="text1"/>
              </w:rPr>
            </w:pPr>
            <w:r w:rsidRPr="0051165B">
              <w:rPr>
                <w:color w:val="000000" w:themeColor="text1"/>
              </w:rPr>
              <w:t>4.98</w:t>
            </w:r>
          </w:p>
        </w:tc>
        <w:tc>
          <w:tcPr>
            <w:tcW w:w="1042" w:type="pct"/>
          </w:tcPr>
          <w:p w14:paraId="71E28934" w14:textId="77777777" w:rsidR="00AB4A9E" w:rsidRPr="0051165B" w:rsidRDefault="00AB4A9E" w:rsidP="0051165B">
            <w:pPr>
              <w:jc w:val="center"/>
              <w:rPr>
                <w:color w:val="000000" w:themeColor="text1"/>
              </w:rPr>
            </w:pPr>
            <w:r w:rsidRPr="0051165B">
              <w:rPr>
                <w:color w:val="000000" w:themeColor="text1"/>
              </w:rPr>
              <w:t>2.75E-12</w:t>
            </w:r>
          </w:p>
        </w:tc>
        <w:tc>
          <w:tcPr>
            <w:tcW w:w="1045" w:type="pct"/>
            <w:vAlign w:val="bottom"/>
          </w:tcPr>
          <w:p w14:paraId="1AB67293" w14:textId="77777777" w:rsidR="00AB4A9E" w:rsidRPr="0051165B" w:rsidRDefault="00AB4A9E" w:rsidP="0051165B">
            <w:pPr>
              <w:jc w:val="center"/>
              <w:rPr>
                <w:color w:val="000000" w:themeColor="text1"/>
              </w:rPr>
            </w:pPr>
            <w:r w:rsidRPr="0051165B">
              <w:rPr>
                <w:color w:val="000000" w:themeColor="text1"/>
              </w:rPr>
              <w:t>1.97E-12</w:t>
            </w:r>
          </w:p>
        </w:tc>
        <w:tc>
          <w:tcPr>
            <w:tcW w:w="1044" w:type="pct"/>
            <w:vAlign w:val="bottom"/>
          </w:tcPr>
          <w:p w14:paraId="64562D6B" w14:textId="77777777" w:rsidR="00AB4A9E" w:rsidRPr="0051165B" w:rsidRDefault="00AB4A9E" w:rsidP="0051165B">
            <w:pPr>
              <w:jc w:val="center"/>
              <w:rPr>
                <w:color w:val="000000" w:themeColor="text1"/>
              </w:rPr>
            </w:pPr>
            <w:r w:rsidRPr="0051165B">
              <w:rPr>
                <w:color w:val="000000" w:themeColor="text1"/>
              </w:rPr>
              <w:t>3.32E-13</w:t>
            </w:r>
          </w:p>
        </w:tc>
      </w:tr>
      <w:tr w:rsidR="0051165B" w:rsidRPr="0051165B" w14:paraId="6063DF0E" w14:textId="77777777" w:rsidTr="0051165B">
        <w:trPr>
          <w:jc w:val="center"/>
        </w:trPr>
        <w:tc>
          <w:tcPr>
            <w:tcW w:w="659" w:type="pct"/>
            <w:shd w:val="clear" w:color="auto" w:fill="92CDDC" w:themeFill="accent5" w:themeFillTint="99"/>
          </w:tcPr>
          <w:p w14:paraId="3AEBC612" w14:textId="77777777" w:rsidR="00AB4A9E" w:rsidRPr="0051165B" w:rsidRDefault="00AB4A9E" w:rsidP="0051165B">
            <w:pPr>
              <w:jc w:val="center"/>
              <w:rPr>
                <w:color w:val="000000" w:themeColor="text1"/>
              </w:rPr>
            </w:pPr>
            <w:r w:rsidRPr="0051165B">
              <w:rPr>
                <w:color w:val="000000" w:themeColor="text1"/>
              </w:rPr>
              <w:t>10</w:t>
            </w:r>
          </w:p>
        </w:tc>
        <w:tc>
          <w:tcPr>
            <w:tcW w:w="604" w:type="pct"/>
            <w:shd w:val="clear" w:color="auto" w:fill="92CDDC" w:themeFill="accent5" w:themeFillTint="99"/>
          </w:tcPr>
          <w:p w14:paraId="021A731D" w14:textId="77777777" w:rsidR="00AB4A9E" w:rsidRPr="0051165B" w:rsidRDefault="00AB4A9E" w:rsidP="0051165B">
            <w:pPr>
              <w:jc w:val="center"/>
              <w:rPr>
                <w:color w:val="000000" w:themeColor="text1"/>
              </w:rPr>
            </w:pPr>
            <w:r w:rsidRPr="0051165B">
              <w:rPr>
                <w:color w:val="000000" w:themeColor="text1"/>
              </w:rPr>
              <w:t>20</w:t>
            </w:r>
          </w:p>
        </w:tc>
        <w:tc>
          <w:tcPr>
            <w:tcW w:w="606" w:type="pct"/>
            <w:shd w:val="clear" w:color="auto" w:fill="92CDDC" w:themeFill="accent5" w:themeFillTint="99"/>
          </w:tcPr>
          <w:p w14:paraId="4BBED974" w14:textId="77777777" w:rsidR="00AB4A9E" w:rsidRPr="0051165B" w:rsidRDefault="00AB4A9E" w:rsidP="0051165B">
            <w:pPr>
              <w:jc w:val="center"/>
              <w:rPr>
                <w:color w:val="000000" w:themeColor="text1"/>
              </w:rPr>
            </w:pPr>
            <w:r w:rsidRPr="0051165B">
              <w:rPr>
                <w:color w:val="000000" w:themeColor="text1"/>
              </w:rPr>
              <w:t>14.94</w:t>
            </w:r>
          </w:p>
        </w:tc>
        <w:tc>
          <w:tcPr>
            <w:tcW w:w="1042" w:type="pct"/>
          </w:tcPr>
          <w:p w14:paraId="73A920A4" w14:textId="77777777" w:rsidR="00AB4A9E" w:rsidRPr="0051165B" w:rsidRDefault="00AB4A9E" w:rsidP="0051165B">
            <w:pPr>
              <w:jc w:val="center"/>
              <w:rPr>
                <w:color w:val="000000" w:themeColor="text1"/>
              </w:rPr>
            </w:pPr>
            <w:r w:rsidRPr="0051165B">
              <w:rPr>
                <w:color w:val="000000" w:themeColor="text1"/>
              </w:rPr>
              <w:t>3.21E-07</w:t>
            </w:r>
          </w:p>
        </w:tc>
        <w:tc>
          <w:tcPr>
            <w:tcW w:w="1045" w:type="pct"/>
            <w:vAlign w:val="bottom"/>
          </w:tcPr>
          <w:p w14:paraId="3A561AD4" w14:textId="77777777" w:rsidR="00AB4A9E" w:rsidRPr="0051165B" w:rsidRDefault="00AB4A9E" w:rsidP="0051165B">
            <w:pPr>
              <w:jc w:val="center"/>
              <w:rPr>
                <w:color w:val="000000" w:themeColor="text1"/>
              </w:rPr>
            </w:pPr>
            <w:r w:rsidRPr="0051165B">
              <w:rPr>
                <w:color w:val="000000" w:themeColor="text1"/>
              </w:rPr>
              <w:t>1.57E-07</w:t>
            </w:r>
          </w:p>
        </w:tc>
        <w:tc>
          <w:tcPr>
            <w:tcW w:w="1044" w:type="pct"/>
            <w:vAlign w:val="bottom"/>
          </w:tcPr>
          <w:p w14:paraId="14501C8C" w14:textId="77777777" w:rsidR="00AB4A9E" w:rsidRPr="0051165B" w:rsidRDefault="00AB4A9E" w:rsidP="0051165B">
            <w:pPr>
              <w:jc w:val="center"/>
              <w:rPr>
                <w:color w:val="000000" w:themeColor="text1"/>
              </w:rPr>
            </w:pPr>
            <w:r w:rsidRPr="0051165B">
              <w:rPr>
                <w:color w:val="000000" w:themeColor="text1"/>
              </w:rPr>
              <w:t>2.95E-08</w:t>
            </w:r>
          </w:p>
        </w:tc>
      </w:tr>
      <w:tr w:rsidR="0051165B" w:rsidRPr="0051165B" w14:paraId="7FA97EE4" w14:textId="77777777" w:rsidTr="0051165B">
        <w:trPr>
          <w:jc w:val="center"/>
        </w:trPr>
        <w:tc>
          <w:tcPr>
            <w:tcW w:w="659" w:type="pct"/>
            <w:shd w:val="clear" w:color="auto" w:fill="92CDDC" w:themeFill="accent5" w:themeFillTint="99"/>
          </w:tcPr>
          <w:p w14:paraId="7270FEC4" w14:textId="77777777" w:rsidR="00AB4A9E" w:rsidRPr="0051165B" w:rsidRDefault="00AB4A9E" w:rsidP="0051165B">
            <w:pPr>
              <w:jc w:val="center"/>
              <w:rPr>
                <w:color w:val="000000" w:themeColor="text1"/>
              </w:rPr>
            </w:pPr>
            <w:r w:rsidRPr="0051165B">
              <w:rPr>
                <w:color w:val="000000" w:themeColor="text1"/>
              </w:rPr>
              <w:t>20</w:t>
            </w:r>
          </w:p>
        </w:tc>
        <w:tc>
          <w:tcPr>
            <w:tcW w:w="604" w:type="pct"/>
            <w:shd w:val="clear" w:color="auto" w:fill="92CDDC" w:themeFill="accent5" w:themeFillTint="99"/>
          </w:tcPr>
          <w:p w14:paraId="73EA8782" w14:textId="77777777" w:rsidR="00AB4A9E" w:rsidRPr="0051165B" w:rsidRDefault="00AB4A9E" w:rsidP="0051165B">
            <w:pPr>
              <w:jc w:val="center"/>
              <w:rPr>
                <w:color w:val="000000" w:themeColor="text1"/>
              </w:rPr>
            </w:pPr>
            <w:r w:rsidRPr="0051165B">
              <w:rPr>
                <w:color w:val="000000" w:themeColor="text1"/>
              </w:rPr>
              <w:t>30</w:t>
            </w:r>
          </w:p>
        </w:tc>
        <w:tc>
          <w:tcPr>
            <w:tcW w:w="606" w:type="pct"/>
            <w:shd w:val="clear" w:color="auto" w:fill="92CDDC" w:themeFill="accent5" w:themeFillTint="99"/>
          </w:tcPr>
          <w:p w14:paraId="075D6C0F" w14:textId="77777777" w:rsidR="00AB4A9E" w:rsidRPr="0051165B" w:rsidRDefault="00AB4A9E" w:rsidP="0051165B">
            <w:pPr>
              <w:jc w:val="center"/>
              <w:rPr>
                <w:color w:val="000000" w:themeColor="text1"/>
              </w:rPr>
            </w:pPr>
            <w:r w:rsidRPr="0051165B">
              <w:rPr>
                <w:color w:val="000000" w:themeColor="text1"/>
              </w:rPr>
              <w:t>24.90</w:t>
            </w:r>
          </w:p>
        </w:tc>
        <w:tc>
          <w:tcPr>
            <w:tcW w:w="1042" w:type="pct"/>
          </w:tcPr>
          <w:p w14:paraId="2607293B" w14:textId="77777777" w:rsidR="00AB4A9E" w:rsidRPr="0051165B" w:rsidRDefault="00AB4A9E" w:rsidP="0051165B">
            <w:pPr>
              <w:jc w:val="center"/>
              <w:rPr>
                <w:color w:val="000000" w:themeColor="text1"/>
              </w:rPr>
            </w:pPr>
            <w:r w:rsidRPr="0051165B">
              <w:rPr>
                <w:color w:val="000000" w:themeColor="text1"/>
              </w:rPr>
              <w:t>2.02E-04</w:t>
            </w:r>
          </w:p>
        </w:tc>
        <w:tc>
          <w:tcPr>
            <w:tcW w:w="1045" w:type="pct"/>
            <w:vAlign w:val="bottom"/>
          </w:tcPr>
          <w:p w14:paraId="7BC59598" w14:textId="77777777" w:rsidR="00AB4A9E" w:rsidRPr="0051165B" w:rsidRDefault="00AB4A9E" w:rsidP="0051165B">
            <w:pPr>
              <w:jc w:val="center"/>
              <w:rPr>
                <w:color w:val="000000" w:themeColor="text1"/>
              </w:rPr>
            </w:pPr>
            <w:r w:rsidRPr="0051165B">
              <w:rPr>
                <w:color w:val="000000" w:themeColor="text1"/>
              </w:rPr>
              <w:t>8.20E-05</w:t>
            </w:r>
          </w:p>
        </w:tc>
        <w:tc>
          <w:tcPr>
            <w:tcW w:w="1044" w:type="pct"/>
            <w:vAlign w:val="bottom"/>
          </w:tcPr>
          <w:p w14:paraId="6608EE43" w14:textId="77777777" w:rsidR="00AB4A9E" w:rsidRPr="0051165B" w:rsidRDefault="00AB4A9E" w:rsidP="0051165B">
            <w:pPr>
              <w:jc w:val="center"/>
              <w:rPr>
                <w:color w:val="000000" w:themeColor="text1"/>
              </w:rPr>
            </w:pPr>
            <w:r w:rsidRPr="0051165B">
              <w:rPr>
                <w:color w:val="000000" w:themeColor="text1"/>
              </w:rPr>
              <w:t>1.10E-05</w:t>
            </w:r>
          </w:p>
        </w:tc>
      </w:tr>
      <w:tr w:rsidR="0051165B" w:rsidRPr="0051165B" w14:paraId="24F02B64" w14:textId="77777777" w:rsidTr="0051165B">
        <w:trPr>
          <w:trHeight w:val="66"/>
          <w:jc w:val="center"/>
        </w:trPr>
        <w:tc>
          <w:tcPr>
            <w:tcW w:w="659" w:type="pct"/>
            <w:shd w:val="clear" w:color="auto" w:fill="92CDDC" w:themeFill="accent5" w:themeFillTint="99"/>
          </w:tcPr>
          <w:p w14:paraId="2475E904" w14:textId="77777777" w:rsidR="00AB4A9E" w:rsidRPr="0051165B" w:rsidRDefault="00AB4A9E" w:rsidP="0051165B">
            <w:pPr>
              <w:jc w:val="center"/>
              <w:rPr>
                <w:color w:val="000000" w:themeColor="text1"/>
              </w:rPr>
            </w:pPr>
            <w:r w:rsidRPr="0051165B">
              <w:rPr>
                <w:color w:val="000000" w:themeColor="text1"/>
              </w:rPr>
              <w:t>30</w:t>
            </w:r>
          </w:p>
        </w:tc>
        <w:tc>
          <w:tcPr>
            <w:tcW w:w="604" w:type="pct"/>
            <w:shd w:val="clear" w:color="auto" w:fill="92CDDC" w:themeFill="accent5" w:themeFillTint="99"/>
          </w:tcPr>
          <w:p w14:paraId="5A78FF6A" w14:textId="77777777" w:rsidR="00AB4A9E" w:rsidRPr="0051165B" w:rsidRDefault="00AB4A9E" w:rsidP="0051165B">
            <w:pPr>
              <w:jc w:val="center"/>
              <w:rPr>
                <w:color w:val="000000" w:themeColor="text1"/>
              </w:rPr>
            </w:pPr>
            <w:r w:rsidRPr="0051165B">
              <w:rPr>
                <w:color w:val="000000" w:themeColor="text1"/>
              </w:rPr>
              <w:t>40</w:t>
            </w:r>
          </w:p>
        </w:tc>
        <w:tc>
          <w:tcPr>
            <w:tcW w:w="606" w:type="pct"/>
            <w:shd w:val="clear" w:color="auto" w:fill="92CDDC" w:themeFill="accent5" w:themeFillTint="99"/>
          </w:tcPr>
          <w:p w14:paraId="6EEB71DA" w14:textId="77777777" w:rsidR="00AB4A9E" w:rsidRPr="0051165B" w:rsidRDefault="00AB4A9E" w:rsidP="0051165B">
            <w:pPr>
              <w:jc w:val="center"/>
              <w:rPr>
                <w:color w:val="000000" w:themeColor="text1"/>
              </w:rPr>
            </w:pPr>
            <w:r w:rsidRPr="0051165B">
              <w:rPr>
                <w:color w:val="000000" w:themeColor="text1"/>
              </w:rPr>
              <w:t>34.85</w:t>
            </w:r>
          </w:p>
        </w:tc>
        <w:tc>
          <w:tcPr>
            <w:tcW w:w="1042" w:type="pct"/>
          </w:tcPr>
          <w:p w14:paraId="597BAB0F" w14:textId="77777777" w:rsidR="00AB4A9E" w:rsidRPr="0051165B" w:rsidRDefault="00AB4A9E" w:rsidP="0051165B">
            <w:pPr>
              <w:jc w:val="center"/>
              <w:rPr>
                <w:color w:val="000000" w:themeColor="text1"/>
              </w:rPr>
            </w:pPr>
            <w:r w:rsidRPr="0051165B">
              <w:rPr>
                <w:color w:val="000000" w:themeColor="text1"/>
              </w:rPr>
              <w:t>1.35E-02</w:t>
            </w:r>
          </w:p>
        </w:tc>
        <w:tc>
          <w:tcPr>
            <w:tcW w:w="1045" w:type="pct"/>
            <w:vAlign w:val="bottom"/>
          </w:tcPr>
          <w:p w14:paraId="785E49D1" w14:textId="77777777" w:rsidR="00AB4A9E" w:rsidRPr="0051165B" w:rsidRDefault="00AB4A9E" w:rsidP="0051165B">
            <w:pPr>
              <w:jc w:val="center"/>
              <w:rPr>
                <w:color w:val="000000" w:themeColor="text1"/>
              </w:rPr>
            </w:pPr>
            <w:r w:rsidRPr="0051165B">
              <w:rPr>
                <w:color w:val="000000" w:themeColor="text1"/>
              </w:rPr>
              <w:t>5.10E-03</w:t>
            </w:r>
          </w:p>
        </w:tc>
        <w:tc>
          <w:tcPr>
            <w:tcW w:w="1044" w:type="pct"/>
            <w:vAlign w:val="bottom"/>
          </w:tcPr>
          <w:p w14:paraId="5442E24B" w14:textId="77777777" w:rsidR="00AB4A9E" w:rsidRPr="0051165B" w:rsidRDefault="00AB4A9E" w:rsidP="0051165B">
            <w:pPr>
              <w:jc w:val="center"/>
              <w:rPr>
                <w:color w:val="000000" w:themeColor="text1"/>
              </w:rPr>
            </w:pPr>
            <w:r w:rsidRPr="0051165B">
              <w:rPr>
                <w:color w:val="000000" w:themeColor="text1"/>
              </w:rPr>
              <w:t>6.56E-04</w:t>
            </w:r>
          </w:p>
        </w:tc>
      </w:tr>
      <w:tr w:rsidR="0051165B" w:rsidRPr="0051165B" w14:paraId="4922A80E" w14:textId="77777777" w:rsidTr="0051165B">
        <w:trPr>
          <w:jc w:val="center"/>
        </w:trPr>
        <w:tc>
          <w:tcPr>
            <w:tcW w:w="659" w:type="pct"/>
            <w:shd w:val="clear" w:color="auto" w:fill="92CDDC" w:themeFill="accent5" w:themeFillTint="99"/>
          </w:tcPr>
          <w:p w14:paraId="2CBD747F" w14:textId="77777777" w:rsidR="00AB4A9E" w:rsidRPr="0051165B" w:rsidRDefault="00AB4A9E" w:rsidP="0051165B">
            <w:pPr>
              <w:jc w:val="center"/>
              <w:rPr>
                <w:color w:val="000000" w:themeColor="text1"/>
              </w:rPr>
            </w:pPr>
            <w:r w:rsidRPr="0051165B">
              <w:rPr>
                <w:color w:val="000000" w:themeColor="text1"/>
              </w:rPr>
              <w:t>40</w:t>
            </w:r>
          </w:p>
        </w:tc>
        <w:tc>
          <w:tcPr>
            <w:tcW w:w="604" w:type="pct"/>
            <w:shd w:val="clear" w:color="auto" w:fill="92CDDC" w:themeFill="accent5" w:themeFillTint="99"/>
          </w:tcPr>
          <w:p w14:paraId="7B2AE574" w14:textId="77777777" w:rsidR="00AB4A9E" w:rsidRPr="0051165B" w:rsidRDefault="00AB4A9E" w:rsidP="0051165B">
            <w:pPr>
              <w:jc w:val="center"/>
              <w:rPr>
                <w:color w:val="000000" w:themeColor="text1"/>
              </w:rPr>
            </w:pPr>
            <w:r w:rsidRPr="0051165B">
              <w:rPr>
                <w:color w:val="000000" w:themeColor="text1"/>
              </w:rPr>
              <w:t>50</w:t>
            </w:r>
          </w:p>
        </w:tc>
        <w:tc>
          <w:tcPr>
            <w:tcW w:w="606" w:type="pct"/>
            <w:shd w:val="clear" w:color="auto" w:fill="92CDDC" w:themeFill="accent5" w:themeFillTint="99"/>
          </w:tcPr>
          <w:p w14:paraId="37B1919F" w14:textId="77777777" w:rsidR="00AB4A9E" w:rsidRPr="0051165B" w:rsidRDefault="00AB4A9E" w:rsidP="0051165B">
            <w:pPr>
              <w:jc w:val="center"/>
              <w:rPr>
                <w:color w:val="000000" w:themeColor="text1"/>
              </w:rPr>
            </w:pPr>
            <w:r w:rsidRPr="0051165B">
              <w:rPr>
                <w:color w:val="000000" w:themeColor="text1"/>
              </w:rPr>
              <w:t>44.78</w:t>
            </w:r>
          </w:p>
        </w:tc>
        <w:tc>
          <w:tcPr>
            <w:tcW w:w="1042" w:type="pct"/>
          </w:tcPr>
          <w:p w14:paraId="322C4B9E" w14:textId="77777777" w:rsidR="00AB4A9E" w:rsidRPr="0051165B" w:rsidRDefault="00AB4A9E" w:rsidP="0051165B">
            <w:pPr>
              <w:jc w:val="center"/>
              <w:rPr>
                <w:color w:val="000000" w:themeColor="text1"/>
              </w:rPr>
            </w:pPr>
            <w:r w:rsidRPr="0051165B">
              <w:rPr>
                <w:color w:val="000000" w:themeColor="text1"/>
              </w:rPr>
              <w:t>2.35E-01</w:t>
            </w:r>
          </w:p>
        </w:tc>
        <w:tc>
          <w:tcPr>
            <w:tcW w:w="1045" w:type="pct"/>
            <w:vAlign w:val="bottom"/>
          </w:tcPr>
          <w:p w14:paraId="685DB17B" w14:textId="77777777" w:rsidR="00AB4A9E" w:rsidRPr="0051165B" w:rsidRDefault="00AB4A9E" w:rsidP="0051165B">
            <w:pPr>
              <w:jc w:val="center"/>
              <w:rPr>
                <w:color w:val="000000" w:themeColor="text1"/>
              </w:rPr>
            </w:pPr>
            <w:r w:rsidRPr="0051165B">
              <w:rPr>
                <w:color w:val="000000" w:themeColor="text1"/>
              </w:rPr>
              <w:t>8.70E-02</w:t>
            </w:r>
          </w:p>
        </w:tc>
        <w:tc>
          <w:tcPr>
            <w:tcW w:w="1044" w:type="pct"/>
            <w:vAlign w:val="bottom"/>
          </w:tcPr>
          <w:p w14:paraId="6D6EA7A7" w14:textId="77777777" w:rsidR="00AB4A9E" w:rsidRPr="0051165B" w:rsidRDefault="00AB4A9E" w:rsidP="0051165B">
            <w:pPr>
              <w:jc w:val="center"/>
              <w:rPr>
                <w:color w:val="000000" w:themeColor="text1"/>
              </w:rPr>
            </w:pPr>
            <w:r w:rsidRPr="0051165B">
              <w:rPr>
                <w:color w:val="000000" w:themeColor="text1"/>
              </w:rPr>
              <w:t>1.13E-02</w:t>
            </w:r>
          </w:p>
        </w:tc>
      </w:tr>
      <w:tr w:rsidR="0051165B" w:rsidRPr="0051165B" w14:paraId="0A9DD4F3" w14:textId="77777777" w:rsidTr="0051165B">
        <w:trPr>
          <w:jc w:val="center"/>
        </w:trPr>
        <w:tc>
          <w:tcPr>
            <w:tcW w:w="659" w:type="pct"/>
            <w:shd w:val="clear" w:color="auto" w:fill="92CDDC" w:themeFill="accent5" w:themeFillTint="99"/>
          </w:tcPr>
          <w:p w14:paraId="5195FAA0" w14:textId="77777777" w:rsidR="00AB4A9E" w:rsidRPr="0051165B" w:rsidRDefault="00AB4A9E" w:rsidP="0051165B">
            <w:pPr>
              <w:jc w:val="center"/>
              <w:rPr>
                <w:color w:val="000000" w:themeColor="text1"/>
              </w:rPr>
            </w:pPr>
            <w:r w:rsidRPr="0051165B">
              <w:rPr>
                <w:color w:val="000000" w:themeColor="text1"/>
              </w:rPr>
              <w:t>50</w:t>
            </w:r>
          </w:p>
        </w:tc>
        <w:tc>
          <w:tcPr>
            <w:tcW w:w="604" w:type="pct"/>
            <w:shd w:val="clear" w:color="auto" w:fill="92CDDC" w:themeFill="accent5" w:themeFillTint="99"/>
          </w:tcPr>
          <w:p w14:paraId="01BCA84A" w14:textId="77777777" w:rsidR="00AB4A9E" w:rsidRPr="0051165B" w:rsidRDefault="00AB4A9E" w:rsidP="0051165B">
            <w:pPr>
              <w:jc w:val="center"/>
              <w:rPr>
                <w:color w:val="000000" w:themeColor="text1"/>
              </w:rPr>
            </w:pPr>
            <w:r w:rsidRPr="0051165B">
              <w:rPr>
                <w:color w:val="000000" w:themeColor="text1"/>
              </w:rPr>
              <w:t>60</w:t>
            </w:r>
          </w:p>
        </w:tc>
        <w:tc>
          <w:tcPr>
            <w:tcW w:w="606" w:type="pct"/>
            <w:shd w:val="clear" w:color="auto" w:fill="92CDDC" w:themeFill="accent5" w:themeFillTint="99"/>
          </w:tcPr>
          <w:p w14:paraId="3D90E265" w14:textId="77777777" w:rsidR="00AB4A9E" w:rsidRPr="0051165B" w:rsidRDefault="00AB4A9E" w:rsidP="0051165B">
            <w:pPr>
              <w:jc w:val="center"/>
              <w:rPr>
                <w:color w:val="000000" w:themeColor="text1"/>
              </w:rPr>
            </w:pPr>
            <w:r w:rsidRPr="0051165B">
              <w:rPr>
                <w:color w:val="000000" w:themeColor="text1"/>
              </w:rPr>
              <w:t>54.69</w:t>
            </w:r>
          </w:p>
        </w:tc>
        <w:tc>
          <w:tcPr>
            <w:tcW w:w="1042" w:type="pct"/>
          </w:tcPr>
          <w:p w14:paraId="7A4A096B" w14:textId="77777777" w:rsidR="00AB4A9E" w:rsidRPr="0051165B" w:rsidRDefault="00AB4A9E" w:rsidP="0051165B">
            <w:pPr>
              <w:jc w:val="center"/>
              <w:rPr>
                <w:color w:val="000000" w:themeColor="text1"/>
              </w:rPr>
            </w:pPr>
            <w:r w:rsidRPr="0051165B">
              <w:rPr>
                <w:color w:val="000000" w:themeColor="text1"/>
              </w:rPr>
              <w:t>1.53E+00</w:t>
            </w:r>
          </w:p>
        </w:tc>
        <w:tc>
          <w:tcPr>
            <w:tcW w:w="1045" w:type="pct"/>
            <w:vAlign w:val="bottom"/>
          </w:tcPr>
          <w:p w14:paraId="05583EB8" w14:textId="77777777" w:rsidR="00AB4A9E" w:rsidRPr="0051165B" w:rsidRDefault="00AB4A9E" w:rsidP="0051165B">
            <w:pPr>
              <w:jc w:val="center"/>
              <w:rPr>
                <w:color w:val="000000" w:themeColor="text1"/>
              </w:rPr>
            </w:pPr>
            <w:r w:rsidRPr="0051165B">
              <w:rPr>
                <w:color w:val="000000" w:themeColor="text1"/>
              </w:rPr>
              <w:t>6.00E-01</w:t>
            </w:r>
          </w:p>
        </w:tc>
        <w:tc>
          <w:tcPr>
            <w:tcW w:w="1044" w:type="pct"/>
            <w:vAlign w:val="bottom"/>
          </w:tcPr>
          <w:p w14:paraId="256ABB3D" w14:textId="77777777" w:rsidR="00AB4A9E" w:rsidRPr="0051165B" w:rsidRDefault="00AB4A9E" w:rsidP="0051165B">
            <w:pPr>
              <w:jc w:val="center"/>
              <w:rPr>
                <w:color w:val="000000" w:themeColor="text1"/>
              </w:rPr>
            </w:pPr>
            <w:r w:rsidRPr="0051165B">
              <w:rPr>
                <w:color w:val="000000" w:themeColor="text1"/>
              </w:rPr>
              <w:t>7.73E-02</w:t>
            </w:r>
          </w:p>
        </w:tc>
      </w:tr>
      <w:tr w:rsidR="0051165B" w:rsidRPr="0051165B" w14:paraId="565FCA17" w14:textId="77777777" w:rsidTr="0051165B">
        <w:trPr>
          <w:jc w:val="center"/>
        </w:trPr>
        <w:tc>
          <w:tcPr>
            <w:tcW w:w="659" w:type="pct"/>
            <w:shd w:val="clear" w:color="auto" w:fill="92CDDC" w:themeFill="accent5" w:themeFillTint="99"/>
          </w:tcPr>
          <w:p w14:paraId="63FF342F" w14:textId="77777777" w:rsidR="00AB4A9E" w:rsidRPr="0051165B" w:rsidRDefault="00AB4A9E" w:rsidP="0051165B">
            <w:pPr>
              <w:jc w:val="center"/>
              <w:rPr>
                <w:color w:val="000000" w:themeColor="text1"/>
              </w:rPr>
            </w:pPr>
            <w:r w:rsidRPr="0051165B">
              <w:rPr>
                <w:color w:val="000000" w:themeColor="text1"/>
              </w:rPr>
              <w:lastRenderedPageBreak/>
              <w:t>60</w:t>
            </w:r>
          </w:p>
        </w:tc>
        <w:tc>
          <w:tcPr>
            <w:tcW w:w="604" w:type="pct"/>
            <w:shd w:val="clear" w:color="auto" w:fill="92CDDC" w:themeFill="accent5" w:themeFillTint="99"/>
          </w:tcPr>
          <w:p w14:paraId="5081DAF8" w14:textId="77777777" w:rsidR="00AB4A9E" w:rsidRPr="0051165B" w:rsidRDefault="00AB4A9E" w:rsidP="0051165B">
            <w:pPr>
              <w:jc w:val="center"/>
              <w:rPr>
                <w:color w:val="000000" w:themeColor="text1"/>
              </w:rPr>
            </w:pPr>
            <w:r w:rsidRPr="0051165B">
              <w:rPr>
                <w:color w:val="000000" w:themeColor="text1"/>
              </w:rPr>
              <w:t>70</w:t>
            </w:r>
          </w:p>
        </w:tc>
        <w:tc>
          <w:tcPr>
            <w:tcW w:w="606" w:type="pct"/>
            <w:shd w:val="clear" w:color="auto" w:fill="92CDDC" w:themeFill="accent5" w:themeFillTint="99"/>
          </w:tcPr>
          <w:p w14:paraId="20BA4B84" w14:textId="77777777" w:rsidR="00AB4A9E" w:rsidRPr="0051165B" w:rsidRDefault="00AB4A9E" w:rsidP="0051165B">
            <w:pPr>
              <w:jc w:val="center"/>
              <w:rPr>
                <w:color w:val="000000" w:themeColor="text1"/>
              </w:rPr>
            </w:pPr>
            <w:r w:rsidRPr="0051165B">
              <w:rPr>
                <w:color w:val="000000" w:themeColor="text1"/>
              </w:rPr>
              <w:t>64.54</w:t>
            </w:r>
          </w:p>
        </w:tc>
        <w:tc>
          <w:tcPr>
            <w:tcW w:w="1042" w:type="pct"/>
          </w:tcPr>
          <w:p w14:paraId="25EFBE41" w14:textId="77777777" w:rsidR="00AB4A9E" w:rsidRPr="0051165B" w:rsidRDefault="00AB4A9E" w:rsidP="0051165B">
            <w:pPr>
              <w:jc w:val="center"/>
              <w:rPr>
                <w:color w:val="000000" w:themeColor="text1"/>
              </w:rPr>
            </w:pPr>
            <w:r w:rsidRPr="0051165B">
              <w:rPr>
                <w:color w:val="000000" w:themeColor="text1"/>
              </w:rPr>
              <w:t>4.37E+00</w:t>
            </w:r>
          </w:p>
        </w:tc>
        <w:tc>
          <w:tcPr>
            <w:tcW w:w="1045" w:type="pct"/>
            <w:vAlign w:val="bottom"/>
          </w:tcPr>
          <w:p w14:paraId="79627909" w14:textId="77777777" w:rsidR="00AB4A9E" w:rsidRPr="0051165B" w:rsidRDefault="00AB4A9E" w:rsidP="0051165B">
            <w:pPr>
              <w:jc w:val="center"/>
              <w:rPr>
                <w:color w:val="000000" w:themeColor="text1"/>
              </w:rPr>
            </w:pPr>
            <w:r w:rsidRPr="0051165B">
              <w:rPr>
                <w:color w:val="000000" w:themeColor="text1"/>
              </w:rPr>
              <w:t>1.87E+00</w:t>
            </w:r>
          </w:p>
        </w:tc>
        <w:tc>
          <w:tcPr>
            <w:tcW w:w="1044" w:type="pct"/>
            <w:vAlign w:val="bottom"/>
          </w:tcPr>
          <w:p w14:paraId="51CA3BAA" w14:textId="77777777" w:rsidR="00AB4A9E" w:rsidRPr="0051165B" w:rsidRDefault="00AB4A9E" w:rsidP="0051165B">
            <w:pPr>
              <w:jc w:val="center"/>
              <w:rPr>
                <w:color w:val="000000" w:themeColor="text1"/>
              </w:rPr>
            </w:pPr>
            <w:r w:rsidRPr="0051165B">
              <w:rPr>
                <w:color w:val="000000" w:themeColor="text1"/>
              </w:rPr>
              <w:t>2.70E-01</w:t>
            </w:r>
          </w:p>
        </w:tc>
      </w:tr>
      <w:tr w:rsidR="0051165B" w:rsidRPr="0051165B" w14:paraId="1C77E745" w14:textId="77777777" w:rsidTr="0051165B">
        <w:trPr>
          <w:jc w:val="center"/>
        </w:trPr>
        <w:tc>
          <w:tcPr>
            <w:tcW w:w="659" w:type="pct"/>
            <w:shd w:val="clear" w:color="auto" w:fill="92CDDC" w:themeFill="accent5" w:themeFillTint="99"/>
          </w:tcPr>
          <w:p w14:paraId="33D8AC53" w14:textId="77777777" w:rsidR="00AB4A9E" w:rsidRPr="0051165B" w:rsidRDefault="00AB4A9E" w:rsidP="0051165B">
            <w:pPr>
              <w:jc w:val="center"/>
              <w:rPr>
                <w:color w:val="000000" w:themeColor="text1"/>
              </w:rPr>
            </w:pPr>
            <w:r w:rsidRPr="0051165B">
              <w:rPr>
                <w:color w:val="000000" w:themeColor="text1"/>
              </w:rPr>
              <w:t>70</w:t>
            </w:r>
          </w:p>
        </w:tc>
        <w:tc>
          <w:tcPr>
            <w:tcW w:w="604" w:type="pct"/>
            <w:shd w:val="clear" w:color="auto" w:fill="92CDDC" w:themeFill="accent5" w:themeFillTint="99"/>
          </w:tcPr>
          <w:p w14:paraId="1A57A912" w14:textId="77777777" w:rsidR="00AB4A9E" w:rsidRPr="0051165B" w:rsidRDefault="00AB4A9E" w:rsidP="0051165B">
            <w:pPr>
              <w:jc w:val="center"/>
              <w:rPr>
                <w:color w:val="000000" w:themeColor="text1"/>
              </w:rPr>
            </w:pPr>
            <w:r w:rsidRPr="0051165B">
              <w:rPr>
                <w:color w:val="000000" w:themeColor="text1"/>
              </w:rPr>
              <w:t>80</w:t>
            </w:r>
          </w:p>
        </w:tc>
        <w:tc>
          <w:tcPr>
            <w:tcW w:w="606" w:type="pct"/>
            <w:shd w:val="clear" w:color="auto" w:fill="92CDDC" w:themeFill="accent5" w:themeFillTint="99"/>
          </w:tcPr>
          <w:p w14:paraId="2FFDE4DE" w14:textId="77777777" w:rsidR="00AB4A9E" w:rsidRPr="0051165B" w:rsidRDefault="00AB4A9E" w:rsidP="0051165B">
            <w:pPr>
              <w:jc w:val="center"/>
              <w:rPr>
                <w:color w:val="000000" w:themeColor="text1"/>
              </w:rPr>
            </w:pPr>
            <w:r w:rsidRPr="0051165B">
              <w:rPr>
                <w:color w:val="000000" w:themeColor="text1"/>
              </w:rPr>
              <w:t>74.21</w:t>
            </w:r>
          </w:p>
        </w:tc>
        <w:tc>
          <w:tcPr>
            <w:tcW w:w="1042" w:type="pct"/>
          </w:tcPr>
          <w:p w14:paraId="3A41DD82" w14:textId="77777777" w:rsidR="00AB4A9E" w:rsidRPr="0051165B" w:rsidRDefault="00AB4A9E" w:rsidP="0051165B">
            <w:pPr>
              <w:jc w:val="center"/>
              <w:rPr>
                <w:color w:val="000000" w:themeColor="text1"/>
              </w:rPr>
            </w:pPr>
            <w:r w:rsidRPr="0051165B">
              <w:rPr>
                <w:color w:val="000000" w:themeColor="text1"/>
              </w:rPr>
              <w:t>5.03E+00</w:t>
            </w:r>
          </w:p>
        </w:tc>
        <w:tc>
          <w:tcPr>
            <w:tcW w:w="1045" w:type="pct"/>
            <w:vAlign w:val="bottom"/>
          </w:tcPr>
          <w:p w14:paraId="0BDB9B4C" w14:textId="77777777" w:rsidR="00AB4A9E" w:rsidRPr="0051165B" w:rsidRDefault="00AB4A9E" w:rsidP="0051165B">
            <w:pPr>
              <w:jc w:val="center"/>
              <w:rPr>
                <w:color w:val="000000" w:themeColor="text1"/>
              </w:rPr>
            </w:pPr>
            <w:r w:rsidRPr="0051165B">
              <w:rPr>
                <w:color w:val="000000" w:themeColor="text1"/>
              </w:rPr>
              <w:t>2.78E+00</w:t>
            </w:r>
          </w:p>
        </w:tc>
        <w:tc>
          <w:tcPr>
            <w:tcW w:w="1044" w:type="pct"/>
            <w:vAlign w:val="bottom"/>
          </w:tcPr>
          <w:p w14:paraId="02E168A3" w14:textId="77777777" w:rsidR="00AB4A9E" w:rsidRPr="0051165B" w:rsidRDefault="00AB4A9E" w:rsidP="0051165B">
            <w:pPr>
              <w:jc w:val="center"/>
              <w:rPr>
                <w:color w:val="000000" w:themeColor="text1"/>
              </w:rPr>
            </w:pPr>
            <w:r w:rsidRPr="0051165B">
              <w:rPr>
                <w:color w:val="000000" w:themeColor="text1"/>
              </w:rPr>
              <w:t>4.78E-01</w:t>
            </w:r>
          </w:p>
        </w:tc>
      </w:tr>
      <w:tr w:rsidR="0051165B" w:rsidRPr="0051165B" w14:paraId="10D3B3B5" w14:textId="77777777" w:rsidTr="0051165B">
        <w:trPr>
          <w:jc w:val="center"/>
        </w:trPr>
        <w:tc>
          <w:tcPr>
            <w:tcW w:w="659" w:type="pct"/>
            <w:shd w:val="clear" w:color="auto" w:fill="92CDDC" w:themeFill="accent5" w:themeFillTint="99"/>
          </w:tcPr>
          <w:p w14:paraId="3EF0026F" w14:textId="77777777" w:rsidR="00AB4A9E" w:rsidRPr="0051165B" w:rsidRDefault="00AB4A9E" w:rsidP="0051165B">
            <w:pPr>
              <w:jc w:val="center"/>
              <w:rPr>
                <w:color w:val="000000" w:themeColor="text1"/>
              </w:rPr>
            </w:pPr>
            <w:r w:rsidRPr="0051165B">
              <w:rPr>
                <w:color w:val="000000" w:themeColor="text1"/>
              </w:rPr>
              <w:t>80</w:t>
            </w:r>
          </w:p>
        </w:tc>
        <w:tc>
          <w:tcPr>
            <w:tcW w:w="604" w:type="pct"/>
            <w:shd w:val="clear" w:color="auto" w:fill="92CDDC" w:themeFill="accent5" w:themeFillTint="99"/>
          </w:tcPr>
          <w:p w14:paraId="189A27EE" w14:textId="77777777" w:rsidR="00AB4A9E" w:rsidRPr="0051165B" w:rsidRDefault="00AB4A9E" w:rsidP="0051165B">
            <w:pPr>
              <w:jc w:val="center"/>
              <w:rPr>
                <w:color w:val="000000" w:themeColor="text1"/>
              </w:rPr>
            </w:pPr>
            <w:r w:rsidRPr="0051165B">
              <w:rPr>
                <w:color w:val="000000" w:themeColor="text1"/>
              </w:rPr>
              <w:t>90</w:t>
            </w:r>
          </w:p>
        </w:tc>
        <w:tc>
          <w:tcPr>
            <w:tcW w:w="606" w:type="pct"/>
            <w:shd w:val="clear" w:color="auto" w:fill="92CDDC" w:themeFill="accent5" w:themeFillTint="99"/>
          </w:tcPr>
          <w:p w14:paraId="6CFA9380" w14:textId="77777777" w:rsidR="00AB4A9E" w:rsidRPr="0051165B" w:rsidRDefault="00AB4A9E" w:rsidP="0051165B">
            <w:pPr>
              <w:jc w:val="center"/>
              <w:rPr>
                <w:color w:val="000000" w:themeColor="text1"/>
              </w:rPr>
            </w:pPr>
            <w:r w:rsidRPr="0051165B">
              <w:rPr>
                <w:color w:val="000000" w:themeColor="text1"/>
              </w:rPr>
              <w:t>82.93</w:t>
            </w:r>
          </w:p>
        </w:tc>
        <w:tc>
          <w:tcPr>
            <w:tcW w:w="1042" w:type="pct"/>
          </w:tcPr>
          <w:p w14:paraId="63F97E9F" w14:textId="77777777" w:rsidR="00AB4A9E" w:rsidRPr="0051165B" w:rsidRDefault="00AB4A9E" w:rsidP="0051165B">
            <w:pPr>
              <w:jc w:val="center"/>
              <w:rPr>
                <w:color w:val="000000" w:themeColor="text1"/>
              </w:rPr>
            </w:pPr>
            <w:r w:rsidRPr="0051165B">
              <w:rPr>
                <w:color w:val="000000" w:themeColor="text1"/>
              </w:rPr>
              <w:t>1.25E+00</w:t>
            </w:r>
          </w:p>
        </w:tc>
        <w:tc>
          <w:tcPr>
            <w:tcW w:w="1045" w:type="pct"/>
            <w:vAlign w:val="bottom"/>
          </w:tcPr>
          <w:p w14:paraId="757B93F8" w14:textId="77777777" w:rsidR="00AB4A9E" w:rsidRPr="0051165B" w:rsidRDefault="00AB4A9E" w:rsidP="0051165B">
            <w:pPr>
              <w:jc w:val="center"/>
              <w:rPr>
                <w:color w:val="000000" w:themeColor="text1"/>
              </w:rPr>
            </w:pPr>
            <w:r w:rsidRPr="0051165B">
              <w:rPr>
                <w:color w:val="000000" w:themeColor="text1"/>
              </w:rPr>
              <w:t>1.17E+00</w:t>
            </w:r>
          </w:p>
        </w:tc>
        <w:tc>
          <w:tcPr>
            <w:tcW w:w="1044" w:type="pct"/>
            <w:vAlign w:val="bottom"/>
          </w:tcPr>
          <w:p w14:paraId="20E874C0" w14:textId="77777777" w:rsidR="00AB4A9E" w:rsidRPr="0051165B" w:rsidRDefault="00AB4A9E" w:rsidP="0051165B">
            <w:pPr>
              <w:jc w:val="center"/>
              <w:rPr>
                <w:color w:val="000000" w:themeColor="text1"/>
              </w:rPr>
            </w:pPr>
            <w:r w:rsidRPr="0051165B">
              <w:rPr>
                <w:color w:val="000000" w:themeColor="text1"/>
              </w:rPr>
              <w:t>2.55E-01</w:t>
            </w:r>
          </w:p>
        </w:tc>
      </w:tr>
    </w:tbl>
    <w:p w14:paraId="71D8E89C" w14:textId="10B89191" w:rsidR="00AB4A9E" w:rsidRPr="005F1FFC" w:rsidRDefault="16D3555B" w:rsidP="00344871">
      <w:pPr>
        <w:pStyle w:val="Table"/>
      </w:pPr>
      <w:bookmarkStart w:id="189" w:name="_Toc73517359"/>
      <w:bookmarkStart w:id="190" w:name="_Toc80082925"/>
      <w:r>
        <w:t xml:space="preserve">Table </w:t>
      </w:r>
      <w:r w:rsidR="0051165B">
        <w:t>8.2-</w:t>
      </w:r>
      <w:r>
        <w:t>2</w:t>
      </w:r>
      <w:r w:rsidR="005953EC">
        <w:t>.</w:t>
      </w:r>
      <w:r>
        <w:t xml:space="preserve"> Crater </w:t>
      </w:r>
      <w:r w:rsidR="005953EC">
        <w:t xml:space="preserve">Size Estimated </w:t>
      </w:r>
      <w:r>
        <w:t xml:space="preserve">for </w:t>
      </w:r>
      <w:r w:rsidR="005953EC">
        <w:t xml:space="preserve">Each Bin Assuming </w:t>
      </w:r>
      <w:r>
        <w:t xml:space="preserve">a </w:t>
      </w:r>
      <w:r w:rsidR="005953EC">
        <w:t xml:space="preserve">Secondary Particle Size </w:t>
      </w:r>
      <w:r>
        <w:t xml:space="preserve">of 0.072 mm and </w:t>
      </w:r>
      <w:r w:rsidR="005953EC">
        <w:t xml:space="preserve">Average Impact Elevation </w:t>
      </w:r>
      <w:r>
        <w:t xml:space="preserve">(PHIavg) and </w:t>
      </w:r>
      <w:r w:rsidR="005953EC">
        <w:t xml:space="preserve">Average Speed Associated </w:t>
      </w:r>
      <w:r>
        <w:t xml:space="preserve">with </w:t>
      </w:r>
      <w:r w:rsidR="005953EC">
        <w:t>Each Bin</w:t>
      </w:r>
      <w:bookmarkEnd w:id="189"/>
      <w:bookmarkEnd w:id="190"/>
    </w:p>
    <w:tbl>
      <w:tblPr>
        <w:tblStyle w:val="TableGrid"/>
        <w:tblW w:w="4380" w:type="pct"/>
        <w:jc w:val="center"/>
        <w:tblCellMar>
          <w:left w:w="43" w:type="dxa"/>
          <w:right w:w="43" w:type="dxa"/>
        </w:tblCellMar>
        <w:tblLook w:val="04A0" w:firstRow="1" w:lastRow="0" w:firstColumn="1" w:lastColumn="0" w:noHBand="0" w:noVBand="1"/>
      </w:tblPr>
      <w:tblGrid>
        <w:gridCol w:w="1082"/>
        <w:gridCol w:w="989"/>
        <w:gridCol w:w="993"/>
        <w:gridCol w:w="1707"/>
        <w:gridCol w:w="1710"/>
        <w:gridCol w:w="1710"/>
      </w:tblGrid>
      <w:tr w:rsidR="00AB4A9E" w:rsidRPr="0051165B" w14:paraId="47FD83A2" w14:textId="77777777" w:rsidTr="0051165B">
        <w:trPr>
          <w:jc w:val="center"/>
        </w:trPr>
        <w:tc>
          <w:tcPr>
            <w:tcW w:w="1870" w:type="pct"/>
            <w:gridSpan w:val="3"/>
            <w:shd w:val="clear" w:color="auto" w:fill="92CDDC" w:themeFill="accent5" w:themeFillTint="99"/>
            <w:vAlign w:val="center"/>
          </w:tcPr>
          <w:p w14:paraId="29609A91" w14:textId="77777777" w:rsidR="00AB4A9E" w:rsidRPr="0051165B" w:rsidRDefault="00AB4A9E" w:rsidP="0051165B">
            <w:pPr>
              <w:jc w:val="center"/>
              <w:rPr>
                <w:color w:val="000000" w:themeColor="text1"/>
              </w:rPr>
            </w:pPr>
            <w:r w:rsidRPr="0051165B">
              <w:rPr>
                <w:color w:val="000000" w:themeColor="text1"/>
              </w:rPr>
              <w:t>Elevation</w:t>
            </w:r>
          </w:p>
        </w:tc>
        <w:tc>
          <w:tcPr>
            <w:tcW w:w="3130" w:type="pct"/>
            <w:gridSpan w:val="3"/>
            <w:shd w:val="clear" w:color="auto" w:fill="92CDDC" w:themeFill="accent5" w:themeFillTint="99"/>
            <w:vAlign w:val="center"/>
          </w:tcPr>
          <w:p w14:paraId="7A1663BF" w14:textId="77777777" w:rsidR="00AB4A9E" w:rsidRPr="0051165B" w:rsidRDefault="00AB4A9E" w:rsidP="0051165B">
            <w:pPr>
              <w:jc w:val="center"/>
              <w:rPr>
                <w:color w:val="000000" w:themeColor="text1"/>
              </w:rPr>
            </w:pPr>
            <w:r w:rsidRPr="0051165B">
              <w:rPr>
                <w:color w:val="000000" w:themeColor="text1"/>
              </w:rPr>
              <w:t>Speed</w:t>
            </w:r>
          </w:p>
        </w:tc>
      </w:tr>
      <w:tr w:rsidR="00AB4A9E" w:rsidRPr="0051165B" w14:paraId="04D0A694" w14:textId="77777777" w:rsidTr="0051165B">
        <w:trPr>
          <w:jc w:val="center"/>
        </w:trPr>
        <w:tc>
          <w:tcPr>
            <w:tcW w:w="660" w:type="pct"/>
            <w:shd w:val="clear" w:color="auto" w:fill="92CDDC" w:themeFill="accent5" w:themeFillTint="99"/>
            <w:vAlign w:val="center"/>
          </w:tcPr>
          <w:p w14:paraId="63AFB165" w14:textId="77777777" w:rsidR="00AB4A9E" w:rsidRPr="0051165B" w:rsidRDefault="00AB4A9E" w:rsidP="0051165B">
            <w:pPr>
              <w:jc w:val="center"/>
              <w:rPr>
                <w:color w:val="000000" w:themeColor="text1"/>
              </w:rPr>
            </w:pPr>
            <w:r w:rsidRPr="0051165B">
              <w:rPr>
                <w:color w:val="000000" w:themeColor="text1"/>
              </w:rPr>
              <w:t>PHI1</w:t>
            </w:r>
          </w:p>
        </w:tc>
        <w:tc>
          <w:tcPr>
            <w:tcW w:w="604" w:type="pct"/>
            <w:shd w:val="clear" w:color="auto" w:fill="92CDDC" w:themeFill="accent5" w:themeFillTint="99"/>
            <w:vAlign w:val="center"/>
          </w:tcPr>
          <w:p w14:paraId="66355DD6" w14:textId="77777777" w:rsidR="00AB4A9E" w:rsidRPr="0051165B" w:rsidRDefault="00AB4A9E" w:rsidP="0051165B">
            <w:pPr>
              <w:jc w:val="center"/>
              <w:rPr>
                <w:color w:val="000000" w:themeColor="text1"/>
              </w:rPr>
            </w:pPr>
            <w:r w:rsidRPr="0051165B">
              <w:rPr>
                <w:color w:val="000000" w:themeColor="text1"/>
              </w:rPr>
              <w:t>PHI2</w:t>
            </w:r>
          </w:p>
        </w:tc>
        <w:tc>
          <w:tcPr>
            <w:tcW w:w="606" w:type="pct"/>
            <w:shd w:val="clear" w:color="auto" w:fill="92CDDC" w:themeFill="accent5" w:themeFillTint="99"/>
            <w:vAlign w:val="center"/>
          </w:tcPr>
          <w:p w14:paraId="285DB508" w14:textId="77777777" w:rsidR="00AB4A9E" w:rsidRPr="0051165B" w:rsidRDefault="00AB4A9E" w:rsidP="0051165B">
            <w:pPr>
              <w:jc w:val="center"/>
              <w:rPr>
                <w:color w:val="000000" w:themeColor="text1"/>
              </w:rPr>
            </w:pPr>
            <w:r w:rsidRPr="0051165B">
              <w:rPr>
                <w:color w:val="000000" w:themeColor="text1"/>
              </w:rPr>
              <w:t>PHIavg</w:t>
            </w:r>
          </w:p>
        </w:tc>
        <w:tc>
          <w:tcPr>
            <w:tcW w:w="1042" w:type="pct"/>
            <w:shd w:val="clear" w:color="auto" w:fill="92CDDC" w:themeFill="accent5" w:themeFillTint="99"/>
            <w:vAlign w:val="center"/>
          </w:tcPr>
          <w:p w14:paraId="2DF6C907" w14:textId="77777777" w:rsidR="00AB4A9E" w:rsidRPr="0051165B" w:rsidRDefault="00AB4A9E" w:rsidP="0051165B">
            <w:pPr>
              <w:jc w:val="center"/>
              <w:rPr>
                <w:color w:val="000000" w:themeColor="text1"/>
              </w:rPr>
            </w:pPr>
            <w:r w:rsidRPr="0051165B">
              <w:rPr>
                <w:color w:val="000000" w:themeColor="text1"/>
              </w:rPr>
              <w:t>0.1-0.3 km/s</w:t>
            </w:r>
          </w:p>
          <w:p w14:paraId="6F8AD234" w14:textId="77777777" w:rsidR="00AB4A9E" w:rsidRPr="0051165B" w:rsidRDefault="00AB4A9E" w:rsidP="0051165B">
            <w:pPr>
              <w:jc w:val="center"/>
              <w:rPr>
                <w:color w:val="000000" w:themeColor="text1"/>
              </w:rPr>
            </w:pPr>
            <w:r w:rsidRPr="0051165B">
              <w:rPr>
                <w:color w:val="000000" w:themeColor="text1"/>
              </w:rPr>
              <w:t>avg=170 m/s</w:t>
            </w:r>
          </w:p>
        </w:tc>
        <w:tc>
          <w:tcPr>
            <w:tcW w:w="1044" w:type="pct"/>
            <w:shd w:val="clear" w:color="auto" w:fill="92CDDC" w:themeFill="accent5" w:themeFillTint="99"/>
            <w:vAlign w:val="center"/>
          </w:tcPr>
          <w:p w14:paraId="3BAF0BBA" w14:textId="77777777" w:rsidR="00AB4A9E" w:rsidRPr="0051165B" w:rsidRDefault="00AB4A9E" w:rsidP="0051165B">
            <w:pPr>
              <w:jc w:val="center"/>
              <w:rPr>
                <w:color w:val="000000" w:themeColor="text1"/>
              </w:rPr>
            </w:pPr>
            <w:r w:rsidRPr="0051165B">
              <w:rPr>
                <w:color w:val="000000" w:themeColor="text1"/>
              </w:rPr>
              <w:t>0.3-1 km/s</w:t>
            </w:r>
          </w:p>
          <w:p w14:paraId="4561BBB5" w14:textId="77777777" w:rsidR="00AB4A9E" w:rsidRPr="0051165B" w:rsidRDefault="00AB4A9E" w:rsidP="0051165B">
            <w:pPr>
              <w:jc w:val="center"/>
              <w:rPr>
                <w:color w:val="000000" w:themeColor="text1"/>
              </w:rPr>
            </w:pPr>
            <w:r w:rsidRPr="0051165B">
              <w:rPr>
                <w:color w:val="000000" w:themeColor="text1"/>
              </w:rPr>
              <w:t>avg=535 m/s</w:t>
            </w:r>
          </w:p>
        </w:tc>
        <w:tc>
          <w:tcPr>
            <w:tcW w:w="1043" w:type="pct"/>
            <w:shd w:val="clear" w:color="auto" w:fill="92CDDC" w:themeFill="accent5" w:themeFillTint="99"/>
          </w:tcPr>
          <w:p w14:paraId="516AE020" w14:textId="77777777" w:rsidR="00AB4A9E" w:rsidRPr="0051165B" w:rsidRDefault="00AB4A9E" w:rsidP="0051165B">
            <w:pPr>
              <w:jc w:val="center"/>
              <w:rPr>
                <w:color w:val="000000" w:themeColor="text1"/>
              </w:rPr>
            </w:pPr>
            <w:r w:rsidRPr="0051165B">
              <w:rPr>
                <w:color w:val="000000" w:themeColor="text1"/>
              </w:rPr>
              <w:t>1-2.4 km/s</w:t>
            </w:r>
          </w:p>
          <w:p w14:paraId="0C250F82" w14:textId="77777777" w:rsidR="00AB4A9E" w:rsidRPr="0051165B" w:rsidRDefault="00AB4A9E" w:rsidP="0051165B">
            <w:pPr>
              <w:jc w:val="center"/>
              <w:rPr>
                <w:color w:val="000000" w:themeColor="text1"/>
              </w:rPr>
            </w:pPr>
            <w:r w:rsidRPr="0051165B">
              <w:rPr>
                <w:color w:val="000000" w:themeColor="text1"/>
              </w:rPr>
              <w:t>avg=1.53 km/s</w:t>
            </w:r>
          </w:p>
        </w:tc>
      </w:tr>
      <w:tr w:rsidR="00AB4A9E" w:rsidRPr="0051165B" w14:paraId="7A51614B" w14:textId="77777777" w:rsidTr="0051165B">
        <w:trPr>
          <w:jc w:val="center"/>
        </w:trPr>
        <w:tc>
          <w:tcPr>
            <w:tcW w:w="1870" w:type="pct"/>
            <w:gridSpan w:val="3"/>
            <w:shd w:val="clear" w:color="auto" w:fill="BFBFBF" w:themeFill="background1" w:themeFillShade="BF"/>
            <w:vAlign w:val="center"/>
          </w:tcPr>
          <w:p w14:paraId="53931FA8" w14:textId="77777777" w:rsidR="00AB4A9E" w:rsidRPr="0051165B" w:rsidRDefault="00AB4A9E" w:rsidP="0051165B">
            <w:pPr>
              <w:jc w:val="center"/>
              <w:rPr>
                <w:color w:val="000000" w:themeColor="text1"/>
              </w:rPr>
            </w:pPr>
            <w:r w:rsidRPr="0051165B">
              <w:rPr>
                <w:color w:val="000000" w:themeColor="text1"/>
              </w:rPr>
              <w:t>Degrees</w:t>
            </w:r>
          </w:p>
        </w:tc>
        <w:tc>
          <w:tcPr>
            <w:tcW w:w="3130" w:type="pct"/>
            <w:gridSpan w:val="3"/>
            <w:shd w:val="clear" w:color="auto" w:fill="BFBFBF" w:themeFill="background1" w:themeFillShade="BF"/>
            <w:vAlign w:val="center"/>
          </w:tcPr>
          <w:p w14:paraId="4E324A18" w14:textId="77777777" w:rsidR="00AB4A9E" w:rsidRPr="0051165B" w:rsidRDefault="00AB4A9E" w:rsidP="0051165B">
            <w:pPr>
              <w:jc w:val="center"/>
              <w:rPr>
                <w:color w:val="000000" w:themeColor="text1"/>
              </w:rPr>
            </w:pPr>
            <w:r w:rsidRPr="0051165B">
              <w:rPr>
                <w:color w:val="000000" w:themeColor="text1"/>
              </w:rPr>
              <w:t>Diameter of Secondary Crater [cm]</w:t>
            </w:r>
          </w:p>
        </w:tc>
      </w:tr>
      <w:tr w:rsidR="00AB4A9E" w:rsidRPr="0051165B" w14:paraId="029D1311" w14:textId="77777777" w:rsidTr="0051165B">
        <w:trPr>
          <w:jc w:val="center"/>
        </w:trPr>
        <w:tc>
          <w:tcPr>
            <w:tcW w:w="660" w:type="pct"/>
            <w:shd w:val="clear" w:color="auto" w:fill="92CDDC" w:themeFill="accent5" w:themeFillTint="99"/>
          </w:tcPr>
          <w:p w14:paraId="1F0E6DA3" w14:textId="77777777" w:rsidR="00AB4A9E" w:rsidRPr="0051165B" w:rsidRDefault="00AB4A9E" w:rsidP="0051165B">
            <w:pPr>
              <w:jc w:val="center"/>
              <w:rPr>
                <w:color w:val="000000" w:themeColor="text1"/>
              </w:rPr>
            </w:pPr>
            <w:r w:rsidRPr="0051165B">
              <w:rPr>
                <w:color w:val="000000" w:themeColor="text1"/>
              </w:rPr>
              <w:t>0</w:t>
            </w:r>
          </w:p>
        </w:tc>
        <w:tc>
          <w:tcPr>
            <w:tcW w:w="604" w:type="pct"/>
            <w:shd w:val="clear" w:color="auto" w:fill="92CDDC" w:themeFill="accent5" w:themeFillTint="99"/>
          </w:tcPr>
          <w:p w14:paraId="0790D591" w14:textId="77777777" w:rsidR="00AB4A9E" w:rsidRPr="0051165B" w:rsidRDefault="00AB4A9E" w:rsidP="0051165B">
            <w:pPr>
              <w:jc w:val="center"/>
              <w:rPr>
                <w:color w:val="000000" w:themeColor="text1"/>
              </w:rPr>
            </w:pPr>
            <w:r w:rsidRPr="0051165B">
              <w:rPr>
                <w:color w:val="000000" w:themeColor="text1"/>
              </w:rPr>
              <w:t>10</w:t>
            </w:r>
          </w:p>
        </w:tc>
        <w:tc>
          <w:tcPr>
            <w:tcW w:w="606" w:type="pct"/>
            <w:shd w:val="clear" w:color="auto" w:fill="92CDDC" w:themeFill="accent5" w:themeFillTint="99"/>
          </w:tcPr>
          <w:p w14:paraId="5A5DDCDD" w14:textId="77777777" w:rsidR="00AB4A9E" w:rsidRPr="0051165B" w:rsidRDefault="00AB4A9E" w:rsidP="0051165B">
            <w:pPr>
              <w:jc w:val="center"/>
              <w:rPr>
                <w:color w:val="000000" w:themeColor="text1"/>
              </w:rPr>
            </w:pPr>
            <w:r w:rsidRPr="0051165B">
              <w:rPr>
                <w:color w:val="000000" w:themeColor="text1"/>
              </w:rPr>
              <w:t>4.98</w:t>
            </w:r>
          </w:p>
        </w:tc>
        <w:tc>
          <w:tcPr>
            <w:tcW w:w="1042" w:type="pct"/>
            <w:vAlign w:val="bottom"/>
          </w:tcPr>
          <w:p w14:paraId="5DEEE52C" w14:textId="77777777" w:rsidR="00AB4A9E" w:rsidRPr="0051165B" w:rsidRDefault="00AB4A9E" w:rsidP="0051165B">
            <w:pPr>
              <w:jc w:val="center"/>
              <w:rPr>
                <w:color w:val="000000" w:themeColor="text1"/>
              </w:rPr>
            </w:pPr>
            <w:r w:rsidRPr="0051165B">
              <w:rPr>
                <w:color w:val="000000"/>
              </w:rPr>
              <w:t>0.11</w:t>
            </w:r>
          </w:p>
        </w:tc>
        <w:tc>
          <w:tcPr>
            <w:tcW w:w="1044" w:type="pct"/>
            <w:vAlign w:val="bottom"/>
          </w:tcPr>
          <w:p w14:paraId="30DAAF7D" w14:textId="77777777" w:rsidR="00AB4A9E" w:rsidRPr="0051165B" w:rsidRDefault="00AB4A9E" w:rsidP="0051165B">
            <w:pPr>
              <w:jc w:val="center"/>
              <w:rPr>
                <w:color w:val="000000" w:themeColor="text1"/>
              </w:rPr>
            </w:pPr>
            <w:r w:rsidRPr="0051165B">
              <w:rPr>
                <w:color w:val="000000"/>
              </w:rPr>
              <w:t>0.17</w:t>
            </w:r>
          </w:p>
        </w:tc>
        <w:tc>
          <w:tcPr>
            <w:tcW w:w="1043" w:type="pct"/>
            <w:vAlign w:val="bottom"/>
          </w:tcPr>
          <w:p w14:paraId="508B1478" w14:textId="77777777" w:rsidR="00AB4A9E" w:rsidRPr="0051165B" w:rsidRDefault="00AB4A9E" w:rsidP="0051165B">
            <w:pPr>
              <w:jc w:val="center"/>
              <w:rPr>
                <w:color w:val="000000" w:themeColor="text1"/>
              </w:rPr>
            </w:pPr>
            <w:r w:rsidRPr="0051165B">
              <w:rPr>
                <w:color w:val="000000"/>
              </w:rPr>
              <w:t>0.26</w:t>
            </w:r>
          </w:p>
        </w:tc>
      </w:tr>
      <w:tr w:rsidR="00AB4A9E" w:rsidRPr="0051165B" w14:paraId="10DA6055" w14:textId="77777777" w:rsidTr="0051165B">
        <w:trPr>
          <w:jc w:val="center"/>
        </w:trPr>
        <w:tc>
          <w:tcPr>
            <w:tcW w:w="660" w:type="pct"/>
            <w:shd w:val="clear" w:color="auto" w:fill="92CDDC" w:themeFill="accent5" w:themeFillTint="99"/>
          </w:tcPr>
          <w:p w14:paraId="5EF133FD" w14:textId="77777777" w:rsidR="00AB4A9E" w:rsidRPr="0051165B" w:rsidRDefault="00AB4A9E" w:rsidP="0051165B">
            <w:pPr>
              <w:jc w:val="center"/>
              <w:rPr>
                <w:color w:val="000000" w:themeColor="text1"/>
              </w:rPr>
            </w:pPr>
            <w:r w:rsidRPr="0051165B">
              <w:rPr>
                <w:color w:val="000000" w:themeColor="text1"/>
              </w:rPr>
              <w:t>10</w:t>
            </w:r>
          </w:p>
        </w:tc>
        <w:tc>
          <w:tcPr>
            <w:tcW w:w="604" w:type="pct"/>
            <w:shd w:val="clear" w:color="auto" w:fill="92CDDC" w:themeFill="accent5" w:themeFillTint="99"/>
          </w:tcPr>
          <w:p w14:paraId="66644F52" w14:textId="77777777" w:rsidR="00AB4A9E" w:rsidRPr="0051165B" w:rsidRDefault="00AB4A9E" w:rsidP="0051165B">
            <w:pPr>
              <w:jc w:val="center"/>
              <w:rPr>
                <w:color w:val="000000" w:themeColor="text1"/>
              </w:rPr>
            </w:pPr>
            <w:r w:rsidRPr="0051165B">
              <w:rPr>
                <w:color w:val="000000" w:themeColor="text1"/>
              </w:rPr>
              <w:t>20</w:t>
            </w:r>
          </w:p>
        </w:tc>
        <w:tc>
          <w:tcPr>
            <w:tcW w:w="606" w:type="pct"/>
            <w:shd w:val="clear" w:color="auto" w:fill="92CDDC" w:themeFill="accent5" w:themeFillTint="99"/>
          </w:tcPr>
          <w:p w14:paraId="3143E88A" w14:textId="77777777" w:rsidR="00AB4A9E" w:rsidRPr="0051165B" w:rsidRDefault="00AB4A9E" w:rsidP="0051165B">
            <w:pPr>
              <w:jc w:val="center"/>
              <w:rPr>
                <w:color w:val="000000" w:themeColor="text1"/>
              </w:rPr>
            </w:pPr>
            <w:r w:rsidRPr="0051165B">
              <w:rPr>
                <w:color w:val="000000" w:themeColor="text1"/>
              </w:rPr>
              <w:t>14.94</w:t>
            </w:r>
          </w:p>
        </w:tc>
        <w:tc>
          <w:tcPr>
            <w:tcW w:w="1042" w:type="pct"/>
            <w:vAlign w:val="bottom"/>
          </w:tcPr>
          <w:p w14:paraId="153CB141" w14:textId="77777777" w:rsidR="00AB4A9E" w:rsidRPr="0051165B" w:rsidRDefault="00AB4A9E" w:rsidP="0051165B">
            <w:pPr>
              <w:jc w:val="center"/>
              <w:rPr>
                <w:color w:val="000000" w:themeColor="text1"/>
              </w:rPr>
            </w:pPr>
            <w:r w:rsidRPr="0051165B">
              <w:rPr>
                <w:color w:val="000000"/>
              </w:rPr>
              <w:t>0.17</w:t>
            </w:r>
          </w:p>
        </w:tc>
        <w:tc>
          <w:tcPr>
            <w:tcW w:w="1044" w:type="pct"/>
            <w:vAlign w:val="bottom"/>
          </w:tcPr>
          <w:p w14:paraId="5468CA27" w14:textId="77777777" w:rsidR="00AB4A9E" w:rsidRPr="0051165B" w:rsidRDefault="00AB4A9E" w:rsidP="0051165B">
            <w:pPr>
              <w:jc w:val="center"/>
              <w:rPr>
                <w:color w:val="000000" w:themeColor="text1"/>
              </w:rPr>
            </w:pPr>
            <w:r w:rsidRPr="0051165B">
              <w:rPr>
                <w:color w:val="000000"/>
              </w:rPr>
              <w:t>0.27</w:t>
            </w:r>
          </w:p>
        </w:tc>
        <w:tc>
          <w:tcPr>
            <w:tcW w:w="1043" w:type="pct"/>
            <w:vAlign w:val="bottom"/>
          </w:tcPr>
          <w:p w14:paraId="53201534" w14:textId="77777777" w:rsidR="00AB4A9E" w:rsidRPr="0051165B" w:rsidRDefault="00AB4A9E" w:rsidP="0051165B">
            <w:pPr>
              <w:jc w:val="center"/>
              <w:rPr>
                <w:color w:val="000000" w:themeColor="text1"/>
              </w:rPr>
            </w:pPr>
            <w:r w:rsidRPr="0051165B">
              <w:rPr>
                <w:color w:val="000000"/>
              </w:rPr>
              <w:t>0.41</w:t>
            </w:r>
          </w:p>
        </w:tc>
      </w:tr>
      <w:tr w:rsidR="00AB4A9E" w:rsidRPr="0051165B" w14:paraId="00528B9B" w14:textId="77777777" w:rsidTr="0051165B">
        <w:trPr>
          <w:jc w:val="center"/>
        </w:trPr>
        <w:tc>
          <w:tcPr>
            <w:tcW w:w="660" w:type="pct"/>
            <w:shd w:val="clear" w:color="auto" w:fill="92CDDC" w:themeFill="accent5" w:themeFillTint="99"/>
          </w:tcPr>
          <w:p w14:paraId="24AE5AB2" w14:textId="77777777" w:rsidR="00AB4A9E" w:rsidRPr="0051165B" w:rsidRDefault="00AB4A9E" w:rsidP="0051165B">
            <w:pPr>
              <w:jc w:val="center"/>
              <w:rPr>
                <w:color w:val="000000" w:themeColor="text1"/>
              </w:rPr>
            </w:pPr>
            <w:r w:rsidRPr="0051165B">
              <w:rPr>
                <w:color w:val="000000" w:themeColor="text1"/>
              </w:rPr>
              <w:t>20</w:t>
            </w:r>
          </w:p>
        </w:tc>
        <w:tc>
          <w:tcPr>
            <w:tcW w:w="604" w:type="pct"/>
            <w:shd w:val="clear" w:color="auto" w:fill="92CDDC" w:themeFill="accent5" w:themeFillTint="99"/>
          </w:tcPr>
          <w:p w14:paraId="4FDA32E2" w14:textId="77777777" w:rsidR="00AB4A9E" w:rsidRPr="0051165B" w:rsidRDefault="00AB4A9E" w:rsidP="0051165B">
            <w:pPr>
              <w:jc w:val="center"/>
              <w:rPr>
                <w:color w:val="000000" w:themeColor="text1"/>
              </w:rPr>
            </w:pPr>
            <w:r w:rsidRPr="0051165B">
              <w:rPr>
                <w:color w:val="000000" w:themeColor="text1"/>
              </w:rPr>
              <w:t>30</w:t>
            </w:r>
          </w:p>
        </w:tc>
        <w:tc>
          <w:tcPr>
            <w:tcW w:w="606" w:type="pct"/>
            <w:shd w:val="clear" w:color="auto" w:fill="92CDDC" w:themeFill="accent5" w:themeFillTint="99"/>
          </w:tcPr>
          <w:p w14:paraId="00DEE83D" w14:textId="77777777" w:rsidR="00AB4A9E" w:rsidRPr="0051165B" w:rsidRDefault="00AB4A9E" w:rsidP="0051165B">
            <w:pPr>
              <w:jc w:val="center"/>
              <w:rPr>
                <w:color w:val="000000" w:themeColor="text1"/>
              </w:rPr>
            </w:pPr>
            <w:r w:rsidRPr="0051165B">
              <w:rPr>
                <w:color w:val="000000" w:themeColor="text1"/>
              </w:rPr>
              <w:t>24.90</w:t>
            </w:r>
          </w:p>
        </w:tc>
        <w:tc>
          <w:tcPr>
            <w:tcW w:w="1042" w:type="pct"/>
            <w:vAlign w:val="bottom"/>
          </w:tcPr>
          <w:p w14:paraId="0280215D" w14:textId="77777777" w:rsidR="00AB4A9E" w:rsidRPr="0051165B" w:rsidRDefault="00AB4A9E" w:rsidP="0051165B">
            <w:pPr>
              <w:jc w:val="center"/>
              <w:rPr>
                <w:color w:val="000000" w:themeColor="text1"/>
              </w:rPr>
            </w:pPr>
            <w:r w:rsidRPr="0051165B">
              <w:rPr>
                <w:color w:val="000000"/>
              </w:rPr>
              <w:t>0.21</w:t>
            </w:r>
          </w:p>
        </w:tc>
        <w:tc>
          <w:tcPr>
            <w:tcW w:w="1044" w:type="pct"/>
            <w:vAlign w:val="bottom"/>
          </w:tcPr>
          <w:p w14:paraId="088C9EEB" w14:textId="77777777" w:rsidR="00AB4A9E" w:rsidRPr="0051165B" w:rsidRDefault="00AB4A9E" w:rsidP="0051165B">
            <w:pPr>
              <w:jc w:val="center"/>
              <w:rPr>
                <w:color w:val="000000" w:themeColor="text1"/>
              </w:rPr>
            </w:pPr>
            <w:r w:rsidRPr="0051165B">
              <w:rPr>
                <w:color w:val="000000"/>
              </w:rPr>
              <w:t>0.33</w:t>
            </w:r>
          </w:p>
        </w:tc>
        <w:tc>
          <w:tcPr>
            <w:tcW w:w="1043" w:type="pct"/>
            <w:vAlign w:val="bottom"/>
          </w:tcPr>
          <w:p w14:paraId="15B949D7" w14:textId="77777777" w:rsidR="00AB4A9E" w:rsidRPr="0051165B" w:rsidRDefault="00AB4A9E" w:rsidP="0051165B">
            <w:pPr>
              <w:jc w:val="center"/>
              <w:rPr>
                <w:color w:val="000000" w:themeColor="text1"/>
              </w:rPr>
            </w:pPr>
            <w:r w:rsidRPr="0051165B">
              <w:rPr>
                <w:color w:val="000000"/>
              </w:rPr>
              <w:t>0.50</w:t>
            </w:r>
          </w:p>
        </w:tc>
      </w:tr>
      <w:tr w:rsidR="00AB4A9E" w:rsidRPr="0051165B" w14:paraId="15C62339" w14:textId="77777777" w:rsidTr="0051165B">
        <w:trPr>
          <w:trHeight w:val="66"/>
          <w:jc w:val="center"/>
        </w:trPr>
        <w:tc>
          <w:tcPr>
            <w:tcW w:w="660" w:type="pct"/>
            <w:shd w:val="clear" w:color="auto" w:fill="92CDDC" w:themeFill="accent5" w:themeFillTint="99"/>
          </w:tcPr>
          <w:p w14:paraId="79C27326" w14:textId="77777777" w:rsidR="00AB4A9E" w:rsidRPr="0051165B" w:rsidRDefault="00AB4A9E" w:rsidP="0051165B">
            <w:pPr>
              <w:jc w:val="center"/>
              <w:rPr>
                <w:color w:val="000000" w:themeColor="text1"/>
              </w:rPr>
            </w:pPr>
            <w:r w:rsidRPr="0051165B">
              <w:rPr>
                <w:color w:val="000000" w:themeColor="text1"/>
              </w:rPr>
              <w:t>30</w:t>
            </w:r>
          </w:p>
        </w:tc>
        <w:tc>
          <w:tcPr>
            <w:tcW w:w="604" w:type="pct"/>
            <w:shd w:val="clear" w:color="auto" w:fill="92CDDC" w:themeFill="accent5" w:themeFillTint="99"/>
          </w:tcPr>
          <w:p w14:paraId="33C881B4" w14:textId="77777777" w:rsidR="00AB4A9E" w:rsidRPr="0051165B" w:rsidRDefault="00AB4A9E" w:rsidP="0051165B">
            <w:pPr>
              <w:jc w:val="center"/>
              <w:rPr>
                <w:color w:val="000000" w:themeColor="text1"/>
              </w:rPr>
            </w:pPr>
            <w:r w:rsidRPr="0051165B">
              <w:rPr>
                <w:color w:val="000000" w:themeColor="text1"/>
              </w:rPr>
              <w:t>40</w:t>
            </w:r>
          </w:p>
        </w:tc>
        <w:tc>
          <w:tcPr>
            <w:tcW w:w="606" w:type="pct"/>
            <w:shd w:val="clear" w:color="auto" w:fill="92CDDC" w:themeFill="accent5" w:themeFillTint="99"/>
          </w:tcPr>
          <w:p w14:paraId="2E2492DC" w14:textId="77777777" w:rsidR="00AB4A9E" w:rsidRPr="0051165B" w:rsidRDefault="00AB4A9E" w:rsidP="0051165B">
            <w:pPr>
              <w:jc w:val="center"/>
              <w:rPr>
                <w:color w:val="000000" w:themeColor="text1"/>
              </w:rPr>
            </w:pPr>
            <w:r w:rsidRPr="0051165B">
              <w:rPr>
                <w:color w:val="000000" w:themeColor="text1"/>
              </w:rPr>
              <w:t>34.85</w:t>
            </w:r>
          </w:p>
        </w:tc>
        <w:tc>
          <w:tcPr>
            <w:tcW w:w="1042" w:type="pct"/>
            <w:vAlign w:val="bottom"/>
          </w:tcPr>
          <w:p w14:paraId="4C22CBCD" w14:textId="77777777" w:rsidR="00AB4A9E" w:rsidRPr="0051165B" w:rsidRDefault="00AB4A9E" w:rsidP="0051165B">
            <w:pPr>
              <w:jc w:val="center"/>
              <w:rPr>
                <w:color w:val="000000" w:themeColor="text1"/>
              </w:rPr>
            </w:pPr>
            <w:r w:rsidRPr="0051165B">
              <w:rPr>
                <w:color w:val="000000"/>
              </w:rPr>
              <w:t>0.23</w:t>
            </w:r>
          </w:p>
        </w:tc>
        <w:tc>
          <w:tcPr>
            <w:tcW w:w="1044" w:type="pct"/>
            <w:vAlign w:val="bottom"/>
          </w:tcPr>
          <w:p w14:paraId="6DF1550E" w14:textId="77777777" w:rsidR="00AB4A9E" w:rsidRPr="0051165B" w:rsidRDefault="00AB4A9E" w:rsidP="0051165B">
            <w:pPr>
              <w:jc w:val="center"/>
              <w:rPr>
                <w:color w:val="000000" w:themeColor="text1"/>
              </w:rPr>
            </w:pPr>
            <w:r w:rsidRPr="0051165B">
              <w:rPr>
                <w:color w:val="000000"/>
              </w:rPr>
              <w:t>0.37</w:t>
            </w:r>
          </w:p>
        </w:tc>
        <w:tc>
          <w:tcPr>
            <w:tcW w:w="1043" w:type="pct"/>
            <w:vAlign w:val="bottom"/>
          </w:tcPr>
          <w:p w14:paraId="5E58F544" w14:textId="77777777" w:rsidR="00AB4A9E" w:rsidRPr="0051165B" w:rsidRDefault="00AB4A9E" w:rsidP="0051165B">
            <w:pPr>
              <w:jc w:val="center"/>
              <w:rPr>
                <w:color w:val="000000" w:themeColor="text1"/>
              </w:rPr>
            </w:pPr>
            <w:r w:rsidRPr="0051165B">
              <w:rPr>
                <w:color w:val="000000"/>
              </w:rPr>
              <w:t>0.56</w:t>
            </w:r>
          </w:p>
        </w:tc>
      </w:tr>
      <w:tr w:rsidR="00AB4A9E" w:rsidRPr="0051165B" w14:paraId="773966E1" w14:textId="77777777" w:rsidTr="0051165B">
        <w:trPr>
          <w:jc w:val="center"/>
        </w:trPr>
        <w:tc>
          <w:tcPr>
            <w:tcW w:w="660" w:type="pct"/>
            <w:shd w:val="clear" w:color="auto" w:fill="92CDDC" w:themeFill="accent5" w:themeFillTint="99"/>
          </w:tcPr>
          <w:p w14:paraId="6D41FC4C" w14:textId="77777777" w:rsidR="00AB4A9E" w:rsidRPr="0051165B" w:rsidRDefault="00AB4A9E" w:rsidP="0051165B">
            <w:pPr>
              <w:jc w:val="center"/>
              <w:rPr>
                <w:color w:val="000000" w:themeColor="text1"/>
              </w:rPr>
            </w:pPr>
            <w:r w:rsidRPr="0051165B">
              <w:rPr>
                <w:color w:val="000000" w:themeColor="text1"/>
              </w:rPr>
              <w:t>40</w:t>
            </w:r>
          </w:p>
        </w:tc>
        <w:tc>
          <w:tcPr>
            <w:tcW w:w="604" w:type="pct"/>
            <w:shd w:val="clear" w:color="auto" w:fill="92CDDC" w:themeFill="accent5" w:themeFillTint="99"/>
          </w:tcPr>
          <w:p w14:paraId="1778F177" w14:textId="77777777" w:rsidR="00AB4A9E" w:rsidRPr="0051165B" w:rsidRDefault="00AB4A9E" w:rsidP="0051165B">
            <w:pPr>
              <w:jc w:val="center"/>
              <w:rPr>
                <w:color w:val="000000" w:themeColor="text1"/>
              </w:rPr>
            </w:pPr>
            <w:r w:rsidRPr="0051165B">
              <w:rPr>
                <w:color w:val="000000" w:themeColor="text1"/>
              </w:rPr>
              <w:t>50</w:t>
            </w:r>
          </w:p>
        </w:tc>
        <w:tc>
          <w:tcPr>
            <w:tcW w:w="606" w:type="pct"/>
            <w:shd w:val="clear" w:color="auto" w:fill="92CDDC" w:themeFill="accent5" w:themeFillTint="99"/>
          </w:tcPr>
          <w:p w14:paraId="15D40D78" w14:textId="77777777" w:rsidR="00AB4A9E" w:rsidRPr="0051165B" w:rsidRDefault="00AB4A9E" w:rsidP="0051165B">
            <w:pPr>
              <w:jc w:val="center"/>
              <w:rPr>
                <w:color w:val="000000" w:themeColor="text1"/>
              </w:rPr>
            </w:pPr>
            <w:r w:rsidRPr="0051165B">
              <w:rPr>
                <w:color w:val="000000" w:themeColor="text1"/>
              </w:rPr>
              <w:t>44.78</w:t>
            </w:r>
          </w:p>
        </w:tc>
        <w:tc>
          <w:tcPr>
            <w:tcW w:w="1042" w:type="pct"/>
            <w:vAlign w:val="bottom"/>
          </w:tcPr>
          <w:p w14:paraId="031560A8" w14:textId="77777777" w:rsidR="00AB4A9E" w:rsidRPr="0051165B" w:rsidRDefault="00AB4A9E" w:rsidP="0051165B">
            <w:pPr>
              <w:jc w:val="center"/>
              <w:rPr>
                <w:color w:val="000000" w:themeColor="text1"/>
              </w:rPr>
            </w:pPr>
            <w:r w:rsidRPr="0051165B">
              <w:rPr>
                <w:color w:val="000000"/>
              </w:rPr>
              <w:t>0.25</w:t>
            </w:r>
          </w:p>
        </w:tc>
        <w:tc>
          <w:tcPr>
            <w:tcW w:w="1044" w:type="pct"/>
            <w:vAlign w:val="bottom"/>
          </w:tcPr>
          <w:p w14:paraId="6629B903" w14:textId="77777777" w:rsidR="00AB4A9E" w:rsidRPr="0051165B" w:rsidRDefault="00AB4A9E" w:rsidP="0051165B">
            <w:pPr>
              <w:jc w:val="center"/>
              <w:rPr>
                <w:color w:val="000000" w:themeColor="text1"/>
              </w:rPr>
            </w:pPr>
            <w:r w:rsidRPr="0051165B">
              <w:rPr>
                <w:color w:val="000000"/>
              </w:rPr>
              <w:t>0.40</w:t>
            </w:r>
          </w:p>
        </w:tc>
        <w:tc>
          <w:tcPr>
            <w:tcW w:w="1043" w:type="pct"/>
            <w:vAlign w:val="bottom"/>
          </w:tcPr>
          <w:p w14:paraId="69AB99D5" w14:textId="77777777" w:rsidR="00AB4A9E" w:rsidRPr="0051165B" w:rsidRDefault="00AB4A9E" w:rsidP="0051165B">
            <w:pPr>
              <w:jc w:val="center"/>
              <w:rPr>
                <w:color w:val="000000" w:themeColor="text1"/>
              </w:rPr>
            </w:pPr>
            <w:r w:rsidRPr="0051165B">
              <w:rPr>
                <w:color w:val="000000"/>
              </w:rPr>
              <w:t>0.61</w:t>
            </w:r>
          </w:p>
        </w:tc>
      </w:tr>
      <w:tr w:rsidR="00AB4A9E" w:rsidRPr="0051165B" w14:paraId="482E2E39" w14:textId="77777777" w:rsidTr="0051165B">
        <w:trPr>
          <w:jc w:val="center"/>
        </w:trPr>
        <w:tc>
          <w:tcPr>
            <w:tcW w:w="660" w:type="pct"/>
            <w:shd w:val="clear" w:color="auto" w:fill="92CDDC" w:themeFill="accent5" w:themeFillTint="99"/>
          </w:tcPr>
          <w:p w14:paraId="702CB228" w14:textId="77777777" w:rsidR="00AB4A9E" w:rsidRPr="0051165B" w:rsidRDefault="00AB4A9E" w:rsidP="0051165B">
            <w:pPr>
              <w:jc w:val="center"/>
              <w:rPr>
                <w:color w:val="000000" w:themeColor="text1"/>
              </w:rPr>
            </w:pPr>
            <w:r w:rsidRPr="0051165B">
              <w:rPr>
                <w:color w:val="000000" w:themeColor="text1"/>
              </w:rPr>
              <w:t>50</w:t>
            </w:r>
          </w:p>
        </w:tc>
        <w:tc>
          <w:tcPr>
            <w:tcW w:w="604" w:type="pct"/>
            <w:shd w:val="clear" w:color="auto" w:fill="92CDDC" w:themeFill="accent5" w:themeFillTint="99"/>
          </w:tcPr>
          <w:p w14:paraId="7DBBA270" w14:textId="77777777" w:rsidR="00AB4A9E" w:rsidRPr="0051165B" w:rsidRDefault="00AB4A9E" w:rsidP="0051165B">
            <w:pPr>
              <w:jc w:val="center"/>
              <w:rPr>
                <w:color w:val="000000" w:themeColor="text1"/>
              </w:rPr>
            </w:pPr>
            <w:r w:rsidRPr="0051165B">
              <w:rPr>
                <w:color w:val="000000" w:themeColor="text1"/>
              </w:rPr>
              <w:t>60</w:t>
            </w:r>
          </w:p>
        </w:tc>
        <w:tc>
          <w:tcPr>
            <w:tcW w:w="606" w:type="pct"/>
            <w:shd w:val="clear" w:color="auto" w:fill="92CDDC" w:themeFill="accent5" w:themeFillTint="99"/>
          </w:tcPr>
          <w:p w14:paraId="225390E9" w14:textId="77777777" w:rsidR="00AB4A9E" w:rsidRPr="0051165B" w:rsidRDefault="00AB4A9E" w:rsidP="0051165B">
            <w:pPr>
              <w:jc w:val="center"/>
              <w:rPr>
                <w:color w:val="000000" w:themeColor="text1"/>
              </w:rPr>
            </w:pPr>
            <w:r w:rsidRPr="0051165B">
              <w:rPr>
                <w:color w:val="000000" w:themeColor="text1"/>
              </w:rPr>
              <w:t>54.69</w:t>
            </w:r>
          </w:p>
        </w:tc>
        <w:tc>
          <w:tcPr>
            <w:tcW w:w="1042" w:type="pct"/>
            <w:vAlign w:val="bottom"/>
          </w:tcPr>
          <w:p w14:paraId="7AEAF59C" w14:textId="77777777" w:rsidR="00AB4A9E" w:rsidRPr="0051165B" w:rsidRDefault="00AB4A9E" w:rsidP="0051165B">
            <w:pPr>
              <w:jc w:val="center"/>
              <w:rPr>
                <w:color w:val="000000" w:themeColor="text1"/>
              </w:rPr>
            </w:pPr>
            <w:r w:rsidRPr="0051165B">
              <w:rPr>
                <w:color w:val="000000"/>
              </w:rPr>
              <w:t>0.27</w:t>
            </w:r>
          </w:p>
        </w:tc>
        <w:tc>
          <w:tcPr>
            <w:tcW w:w="1044" w:type="pct"/>
            <w:vAlign w:val="bottom"/>
          </w:tcPr>
          <w:p w14:paraId="22DD6001" w14:textId="77777777" w:rsidR="00AB4A9E" w:rsidRPr="0051165B" w:rsidRDefault="00AB4A9E" w:rsidP="0051165B">
            <w:pPr>
              <w:jc w:val="center"/>
              <w:rPr>
                <w:color w:val="000000" w:themeColor="text1"/>
              </w:rPr>
            </w:pPr>
            <w:r w:rsidRPr="0051165B">
              <w:rPr>
                <w:color w:val="000000"/>
              </w:rPr>
              <w:t>0.42</w:t>
            </w:r>
          </w:p>
        </w:tc>
        <w:tc>
          <w:tcPr>
            <w:tcW w:w="1043" w:type="pct"/>
            <w:vAlign w:val="bottom"/>
          </w:tcPr>
          <w:p w14:paraId="21B8C36F" w14:textId="77777777" w:rsidR="00AB4A9E" w:rsidRPr="0051165B" w:rsidRDefault="00AB4A9E" w:rsidP="0051165B">
            <w:pPr>
              <w:jc w:val="center"/>
              <w:rPr>
                <w:color w:val="000000" w:themeColor="text1"/>
              </w:rPr>
            </w:pPr>
            <w:r w:rsidRPr="0051165B">
              <w:rPr>
                <w:color w:val="000000"/>
              </w:rPr>
              <w:t>0.65</w:t>
            </w:r>
          </w:p>
        </w:tc>
      </w:tr>
      <w:tr w:rsidR="00AB4A9E" w:rsidRPr="0051165B" w14:paraId="5336F2C3" w14:textId="77777777" w:rsidTr="0051165B">
        <w:trPr>
          <w:jc w:val="center"/>
        </w:trPr>
        <w:tc>
          <w:tcPr>
            <w:tcW w:w="660" w:type="pct"/>
            <w:shd w:val="clear" w:color="auto" w:fill="92CDDC" w:themeFill="accent5" w:themeFillTint="99"/>
          </w:tcPr>
          <w:p w14:paraId="2EB023B0" w14:textId="77777777" w:rsidR="00AB4A9E" w:rsidRPr="0051165B" w:rsidRDefault="00AB4A9E" w:rsidP="0051165B">
            <w:pPr>
              <w:jc w:val="center"/>
              <w:rPr>
                <w:color w:val="000000" w:themeColor="text1"/>
              </w:rPr>
            </w:pPr>
            <w:r w:rsidRPr="0051165B">
              <w:rPr>
                <w:color w:val="000000" w:themeColor="text1"/>
              </w:rPr>
              <w:t>60</w:t>
            </w:r>
          </w:p>
        </w:tc>
        <w:tc>
          <w:tcPr>
            <w:tcW w:w="604" w:type="pct"/>
            <w:shd w:val="clear" w:color="auto" w:fill="92CDDC" w:themeFill="accent5" w:themeFillTint="99"/>
          </w:tcPr>
          <w:p w14:paraId="3655EEC1" w14:textId="77777777" w:rsidR="00AB4A9E" w:rsidRPr="0051165B" w:rsidRDefault="00AB4A9E" w:rsidP="0051165B">
            <w:pPr>
              <w:jc w:val="center"/>
              <w:rPr>
                <w:color w:val="000000" w:themeColor="text1"/>
              </w:rPr>
            </w:pPr>
            <w:r w:rsidRPr="0051165B">
              <w:rPr>
                <w:color w:val="000000" w:themeColor="text1"/>
              </w:rPr>
              <w:t>70</w:t>
            </w:r>
          </w:p>
        </w:tc>
        <w:tc>
          <w:tcPr>
            <w:tcW w:w="606" w:type="pct"/>
            <w:shd w:val="clear" w:color="auto" w:fill="92CDDC" w:themeFill="accent5" w:themeFillTint="99"/>
          </w:tcPr>
          <w:p w14:paraId="19B53776" w14:textId="77777777" w:rsidR="00AB4A9E" w:rsidRPr="0051165B" w:rsidRDefault="00AB4A9E" w:rsidP="0051165B">
            <w:pPr>
              <w:jc w:val="center"/>
              <w:rPr>
                <w:color w:val="000000" w:themeColor="text1"/>
              </w:rPr>
            </w:pPr>
            <w:r w:rsidRPr="0051165B">
              <w:rPr>
                <w:color w:val="000000" w:themeColor="text1"/>
              </w:rPr>
              <w:t>64.54</w:t>
            </w:r>
          </w:p>
        </w:tc>
        <w:tc>
          <w:tcPr>
            <w:tcW w:w="1042" w:type="pct"/>
            <w:vAlign w:val="bottom"/>
          </w:tcPr>
          <w:p w14:paraId="581D5912" w14:textId="77777777" w:rsidR="00AB4A9E" w:rsidRPr="0051165B" w:rsidRDefault="00AB4A9E" w:rsidP="0051165B">
            <w:pPr>
              <w:jc w:val="center"/>
              <w:rPr>
                <w:color w:val="000000" w:themeColor="text1"/>
              </w:rPr>
            </w:pPr>
            <w:r w:rsidRPr="0051165B">
              <w:rPr>
                <w:color w:val="000000"/>
              </w:rPr>
              <w:t>0.28</w:t>
            </w:r>
          </w:p>
        </w:tc>
        <w:tc>
          <w:tcPr>
            <w:tcW w:w="1044" w:type="pct"/>
            <w:vAlign w:val="bottom"/>
          </w:tcPr>
          <w:p w14:paraId="78EEF202" w14:textId="77777777" w:rsidR="00AB4A9E" w:rsidRPr="0051165B" w:rsidRDefault="00AB4A9E" w:rsidP="0051165B">
            <w:pPr>
              <w:jc w:val="center"/>
              <w:rPr>
                <w:color w:val="000000" w:themeColor="text1"/>
              </w:rPr>
            </w:pPr>
            <w:r w:rsidRPr="0051165B">
              <w:rPr>
                <w:color w:val="000000"/>
              </w:rPr>
              <w:t>0.44</w:t>
            </w:r>
          </w:p>
        </w:tc>
        <w:tc>
          <w:tcPr>
            <w:tcW w:w="1043" w:type="pct"/>
            <w:vAlign w:val="bottom"/>
          </w:tcPr>
          <w:p w14:paraId="01C73B34" w14:textId="77777777" w:rsidR="00AB4A9E" w:rsidRPr="0051165B" w:rsidRDefault="00AB4A9E" w:rsidP="0051165B">
            <w:pPr>
              <w:jc w:val="center"/>
              <w:rPr>
                <w:color w:val="000000" w:themeColor="text1"/>
              </w:rPr>
            </w:pPr>
            <w:r w:rsidRPr="0051165B">
              <w:rPr>
                <w:color w:val="000000"/>
              </w:rPr>
              <w:t>0.67</w:t>
            </w:r>
          </w:p>
        </w:tc>
      </w:tr>
      <w:tr w:rsidR="00AB4A9E" w:rsidRPr="0051165B" w14:paraId="4CBF66BA" w14:textId="77777777" w:rsidTr="0051165B">
        <w:trPr>
          <w:jc w:val="center"/>
        </w:trPr>
        <w:tc>
          <w:tcPr>
            <w:tcW w:w="660" w:type="pct"/>
            <w:shd w:val="clear" w:color="auto" w:fill="92CDDC" w:themeFill="accent5" w:themeFillTint="99"/>
          </w:tcPr>
          <w:p w14:paraId="7E0BF782" w14:textId="77777777" w:rsidR="00AB4A9E" w:rsidRPr="0051165B" w:rsidRDefault="00AB4A9E" w:rsidP="0051165B">
            <w:pPr>
              <w:jc w:val="center"/>
              <w:rPr>
                <w:color w:val="000000" w:themeColor="text1"/>
              </w:rPr>
            </w:pPr>
            <w:r w:rsidRPr="0051165B">
              <w:rPr>
                <w:color w:val="000000" w:themeColor="text1"/>
              </w:rPr>
              <w:t>70</w:t>
            </w:r>
          </w:p>
        </w:tc>
        <w:tc>
          <w:tcPr>
            <w:tcW w:w="604" w:type="pct"/>
            <w:shd w:val="clear" w:color="auto" w:fill="92CDDC" w:themeFill="accent5" w:themeFillTint="99"/>
          </w:tcPr>
          <w:p w14:paraId="2C2330D0" w14:textId="77777777" w:rsidR="00AB4A9E" w:rsidRPr="0051165B" w:rsidRDefault="00AB4A9E" w:rsidP="0051165B">
            <w:pPr>
              <w:jc w:val="center"/>
              <w:rPr>
                <w:color w:val="000000" w:themeColor="text1"/>
              </w:rPr>
            </w:pPr>
            <w:r w:rsidRPr="0051165B">
              <w:rPr>
                <w:color w:val="000000" w:themeColor="text1"/>
              </w:rPr>
              <w:t>80</w:t>
            </w:r>
          </w:p>
        </w:tc>
        <w:tc>
          <w:tcPr>
            <w:tcW w:w="606" w:type="pct"/>
            <w:shd w:val="clear" w:color="auto" w:fill="92CDDC" w:themeFill="accent5" w:themeFillTint="99"/>
          </w:tcPr>
          <w:p w14:paraId="5D145555" w14:textId="77777777" w:rsidR="00AB4A9E" w:rsidRPr="0051165B" w:rsidRDefault="00AB4A9E" w:rsidP="0051165B">
            <w:pPr>
              <w:jc w:val="center"/>
              <w:rPr>
                <w:color w:val="000000" w:themeColor="text1"/>
              </w:rPr>
            </w:pPr>
            <w:r w:rsidRPr="0051165B">
              <w:rPr>
                <w:color w:val="000000" w:themeColor="text1"/>
              </w:rPr>
              <w:t>74.21</w:t>
            </w:r>
          </w:p>
        </w:tc>
        <w:tc>
          <w:tcPr>
            <w:tcW w:w="1042" w:type="pct"/>
            <w:vAlign w:val="bottom"/>
          </w:tcPr>
          <w:p w14:paraId="701A7970" w14:textId="77777777" w:rsidR="00AB4A9E" w:rsidRPr="0051165B" w:rsidRDefault="00AB4A9E" w:rsidP="0051165B">
            <w:pPr>
              <w:jc w:val="center"/>
              <w:rPr>
                <w:color w:val="000000" w:themeColor="text1"/>
              </w:rPr>
            </w:pPr>
            <w:r w:rsidRPr="0051165B">
              <w:rPr>
                <w:color w:val="000000"/>
              </w:rPr>
              <w:t>0.29</w:t>
            </w:r>
          </w:p>
        </w:tc>
        <w:tc>
          <w:tcPr>
            <w:tcW w:w="1044" w:type="pct"/>
            <w:vAlign w:val="bottom"/>
          </w:tcPr>
          <w:p w14:paraId="42B1BC8B" w14:textId="77777777" w:rsidR="00AB4A9E" w:rsidRPr="0051165B" w:rsidRDefault="00AB4A9E" w:rsidP="0051165B">
            <w:pPr>
              <w:jc w:val="center"/>
              <w:rPr>
                <w:color w:val="000000" w:themeColor="text1"/>
              </w:rPr>
            </w:pPr>
            <w:r w:rsidRPr="0051165B">
              <w:rPr>
                <w:color w:val="000000"/>
              </w:rPr>
              <w:t>0.45</w:t>
            </w:r>
          </w:p>
        </w:tc>
        <w:tc>
          <w:tcPr>
            <w:tcW w:w="1043" w:type="pct"/>
            <w:vAlign w:val="bottom"/>
          </w:tcPr>
          <w:p w14:paraId="379AE7E7" w14:textId="77777777" w:rsidR="00AB4A9E" w:rsidRPr="0051165B" w:rsidRDefault="00AB4A9E" w:rsidP="0051165B">
            <w:pPr>
              <w:jc w:val="center"/>
              <w:rPr>
                <w:color w:val="000000" w:themeColor="text1"/>
              </w:rPr>
            </w:pPr>
            <w:r w:rsidRPr="0051165B">
              <w:rPr>
                <w:color w:val="000000"/>
              </w:rPr>
              <w:t>0.69</w:t>
            </w:r>
          </w:p>
        </w:tc>
      </w:tr>
      <w:tr w:rsidR="00AB4A9E" w:rsidRPr="0051165B" w14:paraId="325BF23F" w14:textId="77777777" w:rsidTr="0051165B">
        <w:trPr>
          <w:jc w:val="center"/>
        </w:trPr>
        <w:tc>
          <w:tcPr>
            <w:tcW w:w="660" w:type="pct"/>
            <w:shd w:val="clear" w:color="auto" w:fill="92CDDC" w:themeFill="accent5" w:themeFillTint="99"/>
          </w:tcPr>
          <w:p w14:paraId="65D4D74B" w14:textId="77777777" w:rsidR="00AB4A9E" w:rsidRPr="0051165B" w:rsidRDefault="00AB4A9E" w:rsidP="0051165B">
            <w:pPr>
              <w:jc w:val="center"/>
              <w:rPr>
                <w:color w:val="000000" w:themeColor="text1"/>
              </w:rPr>
            </w:pPr>
            <w:r w:rsidRPr="0051165B">
              <w:rPr>
                <w:color w:val="000000" w:themeColor="text1"/>
              </w:rPr>
              <w:t>80</w:t>
            </w:r>
          </w:p>
        </w:tc>
        <w:tc>
          <w:tcPr>
            <w:tcW w:w="604" w:type="pct"/>
            <w:shd w:val="clear" w:color="auto" w:fill="92CDDC" w:themeFill="accent5" w:themeFillTint="99"/>
          </w:tcPr>
          <w:p w14:paraId="31543D67" w14:textId="77777777" w:rsidR="00AB4A9E" w:rsidRPr="0051165B" w:rsidRDefault="00AB4A9E" w:rsidP="0051165B">
            <w:pPr>
              <w:jc w:val="center"/>
              <w:rPr>
                <w:color w:val="000000" w:themeColor="text1"/>
              </w:rPr>
            </w:pPr>
            <w:r w:rsidRPr="0051165B">
              <w:rPr>
                <w:color w:val="000000" w:themeColor="text1"/>
              </w:rPr>
              <w:t>90</w:t>
            </w:r>
          </w:p>
        </w:tc>
        <w:tc>
          <w:tcPr>
            <w:tcW w:w="606" w:type="pct"/>
            <w:shd w:val="clear" w:color="auto" w:fill="92CDDC" w:themeFill="accent5" w:themeFillTint="99"/>
          </w:tcPr>
          <w:p w14:paraId="07C45424" w14:textId="77777777" w:rsidR="00AB4A9E" w:rsidRPr="0051165B" w:rsidRDefault="00AB4A9E" w:rsidP="0051165B">
            <w:pPr>
              <w:jc w:val="center"/>
              <w:rPr>
                <w:color w:val="000000" w:themeColor="text1"/>
              </w:rPr>
            </w:pPr>
            <w:r w:rsidRPr="0051165B">
              <w:rPr>
                <w:color w:val="000000" w:themeColor="text1"/>
              </w:rPr>
              <w:t>82.93</w:t>
            </w:r>
          </w:p>
        </w:tc>
        <w:tc>
          <w:tcPr>
            <w:tcW w:w="1042" w:type="pct"/>
            <w:vAlign w:val="bottom"/>
          </w:tcPr>
          <w:p w14:paraId="11DC93A4" w14:textId="77777777" w:rsidR="00AB4A9E" w:rsidRPr="0051165B" w:rsidRDefault="00AB4A9E" w:rsidP="0051165B">
            <w:pPr>
              <w:jc w:val="center"/>
              <w:rPr>
                <w:color w:val="000000" w:themeColor="text1"/>
              </w:rPr>
            </w:pPr>
            <w:r w:rsidRPr="0051165B">
              <w:rPr>
                <w:color w:val="000000"/>
              </w:rPr>
              <w:t>0.29</w:t>
            </w:r>
          </w:p>
        </w:tc>
        <w:tc>
          <w:tcPr>
            <w:tcW w:w="1044" w:type="pct"/>
            <w:vAlign w:val="bottom"/>
          </w:tcPr>
          <w:p w14:paraId="5618B4A6" w14:textId="77777777" w:rsidR="00AB4A9E" w:rsidRPr="0051165B" w:rsidRDefault="00AB4A9E" w:rsidP="0051165B">
            <w:pPr>
              <w:jc w:val="center"/>
              <w:rPr>
                <w:color w:val="000000" w:themeColor="text1"/>
              </w:rPr>
            </w:pPr>
            <w:r w:rsidRPr="0051165B">
              <w:rPr>
                <w:color w:val="000000"/>
              </w:rPr>
              <w:t>0.46</w:t>
            </w:r>
          </w:p>
        </w:tc>
        <w:tc>
          <w:tcPr>
            <w:tcW w:w="1043" w:type="pct"/>
            <w:vAlign w:val="bottom"/>
          </w:tcPr>
          <w:p w14:paraId="0CD71561" w14:textId="77777777" w:rsidR="00AB4A9E" w:rsidRPr="0051165B" w:rsidRDefault="00AB4A9E" w:rsidP="0051165B">
            <w:pPr>
              <w:jc w:val="center"/>
              <w:rPr>
                <w:color w:val="000000" w:themeColor="text1"/>
              </w:rPr>
            </w:pPr>
            <w:r w:rsidRPr="0051165B">
              <w:rPr>
                <w:color w:val="000000"/>
              </w:rPr>
              <w:t>0.70</w:t>
            </w:r>
          </w:p>
        </w:tc>
      </w:tr>
    </w:tbl>
    <w:p w14:paraId="060F7535" w14:textId="31D72070" w:rsidR="00AB4A9E" w:rsidRPr="00AB4A9E" w:rsidRDefault="21512ED2" w:rsidP="00AB4A9E">
      <w:pPr>
        <w:pStyle w:val="BodyText"/>
      </w:pPr>
      <w:r>
        <w:t xml:space="preserve">Suppose each of these secondary impacts (Table </w:t>
      </w:r>
      <w:r w:rsidR="0051165B">
        <w:t>8.2-</w:t>
      </w:r>
      <w:r>
        <w:t xml:space="preserve">2) creates an ejecta blanket that extends two crater diameters away from the rim. In that case, </w:t>
      </w:r>
      <w:del w:id="191" w:author="Bullock, Leanna S. (LARC-C101)[TEAMS3]" w:date="2021-08-05T11:58:00Z">
        <w:r w:rsidDel="004D7043">
          <w:delText xml:space="preserve">we can execute </w:delText>
        </w:r>
      </w:del>
      <w:r>
        <w:t xml:space="preserve">a Monte Carlo model </w:t>
      </w:r>
      <w:ins w:id="192" w:author="Bullock, Leanna S. (LARC-C101)[TEAMS3]" w:date="2021-08-05T11:58:00Z">
        <w:r w:rsidR="004D7043">
          <w:t xml:space="preserve">can be executed </w:t>
        </w:r>
      </w:ins>
      <w:r>
        <w:t xml:space="preserve">to estimate the resurfacing rate of the Moon and compare it to observations made by LROC and the secondary splotches observed in the temporal images. Speyerer et al. </w:t>
      </w:r>
      <w:r w:rsidR="005C36B6">
        <w:t xml:space="preserve">[ref. </w:t>
      </w:r>
      <w:r w:rsidR="005D4E6E" w:rsidRPr="005C36B6">
        <w:fldChar w:fldCharType="begin"/>
      </w:r>
      <w:r w:rsidR="005D4E6E" w:rsidRPr="005C36B6">
        <w:instrText xml:space="preserve"> NOTEREF _Ref79055501 \h  \* MERGEFORMAT </w:instrText>
      </w:r>
      <w:r w:rsidR="005D4E6E" w:rsidRPr="005C36B6">
        <w:fldChar w:fldCharType="separate"/>
      </w:r>
      <w:r w:rsidR="00285C53">
        <w:t>33</w:t>
      </w:r>
      <w:r w:rsidR="005D4E6E" w:rsidRPr="005C36B6">
        <w:fldChar w:fldCharType="end"/>
      </w:r>
      <w:r w:rsidR="005C36B6">
        <w:t>]</w:t>
      </w:r>
      <w:r>
        <w:t xml:space="preserve"> found that splotches down to 1 m in diameter had the potential to cover 99% of the Moon in 81,000 years. Using the secondary crater size estimates in Table </w:t>
      </w:r>
      <w:r w:rsidR="0051165B">
        <w:t>8.2-</w:t>
      </w:r>
      <w:r>
        <w:t xml:space="preserve">2 and the assumption that each impact modifies the surface within two crater diameters, </w:t>
      </w:r>
      <w:del w:id="193" w:author="Bullock, Leanna S. (LARC-C101)[TEAMS3]" w:date="2021-08-05T11:59:00Z">
        <w:r w:rsidDel="004D7043">
          <w:delText xml:space="preserve">we estimate </w:delText>
        </w:r>
      </w:del>
      <w:r>
        <w:t>a resurfacing rate of 78,000</w:t>
      </w:r>
      <w:r w:rsidR="0051165B">
        <w:t xml:space="preserve"> ±</w:t>
      </w:r>
      <w:r>
        <w:t>1400 years</w:t>
      </w:r>
      <w:ins w:id="194" w:author="Bullock, Leanna S. (LARC-C101)[TEAMS3]" w:date="2021-08-05T11:59:00Z">
        <w:r w:rsidR="004D7043">
          <w:t xml:space="preserve"> is estimated</w:t>
        </w:r>
      </w:ins>
      <w:r>
        <w:t>, within 4% of the resurfacing estimates computed from LROC observations!</w:t>
      </w:r>
      <w:r w:rsidR="00743DCB">
        <w:t xml:space="preserve"> </w:t>
      </w:r>
    </w:p>
    <w:p w14:paraId="3D97183D" w14:textId="2FC3C35B" w:rsidR="52DA572E" w:rsidRPr="00D63A04" w:rsidRDefault="52DA572E" w:rsidP="52DA572E">
      <w:pPr>
        <w:pStyle w:val="BodyText"/>
      </w:pPr>
      <w:r>
        <w:t xml:space="preserve">While these estimates are nearly in agreement, it should be noted that LROC observed secondary splotches that were 1.5 to as large as 30 m in diameter. None of the ejecta particles described in the MeMoSeE model could account for creating these significant disturbances. Speyerer et al. </w:t>
      </w:r>
      <w:r w:rsidR="005C36B6">
        <w:t xml:space="preserve">[ref. </w:t>
      </w:r>
      <w:r w:rsidR="005D4E6E" w:rsidRPr="005C36B6">
        <w:fldChar w:fldCharType="begin"/>
      </w:r>
      <w:r w:rsidR="005D4E6E" w:rsidRPr="005C36B6">
        <w:instrText xml:space="preserve"> NOTEREF _Ref79055501 \h  \* MERGEFORMAT </w:instrText>
      </w:r>
      <w:r w:rsidR="005D4E6E" w:rsidRPr="005C36B6">
        <w:fldChar w:fldCharType="separate"/>
      </w:r>
      <w:r w:rsidR="00285C53">
        <w:t>33</w:t>
      </w:r>
      <w:r w:rsidR="005D4E6E" w:rsidRPr="005C36B6">
        <w:fldChar w:fldCharType="end"/>
      </w:r>
      <w:r w:rsidR="005C36B6">
        <w:t>]</w:t>
      </w:r>
      <w:r>
        <w:t xml:space="preserve"> proposed that these splotches could be formed by a grouping of poorly consolidated regolith ejected in clumps. This method would imply that the splotches are created by many dozens to thousands of small particles modifying the surface and increasing the roughness of the top regolith layer and reducing the overall observed reflectance. This scenario would also not create a crater visible in LROC images, consistent with what was observed in temporal pairs. However, it is possible that small craters (&lt;3 pixels across) form during these secondary </w:t>
      </w:r>
      <w:r w:rsidR="00603A5A">
        <w:t>impacts but</w:t>
      </w:r>
      <w:r>
        <w:t xml:space="preserve"> are not observable from orbit with the current camera systems.</w:t>
      </w:r>
    </w:p>
    <w:p w14:paraId="53969FDE" w14:textId="11168924" w:rsidR="6FA6D195" w:rsidRPr="00152780" w:rsidRDefault="6FA6D195" w:rsidP="6FA6D195">
      <w:pPr>
        <w:pStyle w:val="BodyText"/>
      </w:pPr>
      <w:bookmarkStart w:id="195" w:name="_Hlk80030230"/>
      <w:r w:rsidRPr="00152780">
        <w:rPr>
          <w:b/>
          <w:bCs/>
        </w:rPr>
        <w:t>Finding 8</w:t>
      </w:r>
      <w:r w:rsidRPr="00152780">
        <w:t>: The model focuses on particles ejected during the excavation phase of the impact process and does not account for jetted material expelled away from the impact site at low angles to the target</w:t>
      </w:r>
      <w:r w:rsidR="00CA450D" w:rsidRPr="00152780">
        <w:t>’</w:t>
      </w:r>
      <w:r w:rsidRPr="00152780">
        <w:t>s surface and high velocities during the contact/compression phase.</w:t>
      </w:r>
    </w:p>
    <w:p w14:paraId="12DDBFB3" w14:textId="78AFD27C" w:rsidR="6FA6D195" w:rsidRPr="00152780" w:rsidRDefault="6FA6D195" w:rsidP="0051165B">
      <w:pPr>
        <w:pStyle w:val="BodyText"/>
      </w:pPr>
      <w:bookmarkStart w:id="196" w:name="_Hlk80030239"/>
      <w:bookmarkEnd w:id="195"/>
      <w:r w:rsidRPr="00152780">
        <w:rPr>
          <w:b/>
          <w:bCs/>
        </w:rPr>
        <w:t>Recommendation 8:</w:t>
      </w:r>
      <w:r w:rsidRPr="00152780">
        <w:t xml:space="preserve"> Incorporate jetted material expelled during the impact contact/compression phase into future versions of the model.</w:t>
      </w:r>
    </w:p>
    <w:p w14:paraId="025D6045" w14:textId="1E7E91E5" w:rsidR="6FA6D195" w:rsidRPr="00152780" w:rsidRDefault="6FA6D195" w:rsidP="6FA6D195">
      <w:pPr>
        <w:pStyle w:val="BodyText"/>
      </w:pPr>
      <w:bookmarkStart w:id="197" w:name="_Hlk80030566"/>
      <w:bookmarkEnd w:id="196"/>
      <w:r w:rsidRPr="00152780">
        <w:rPr>
          <w:b/>
          <w:bCs/>
        </w:rPr>
        <w:lastRenderedPageBreak/>
        <w:t>Finding 9:</w:t>
      </w:r>
      <w:r w:rsidRPr="00152780">
        <w:t xml:space="preserve"> The resurfacing rate (~80,000 years) caused by secondary impacts modeled with MeMoSeE agrees with statistics derived from temporal observations collected by the LROC NAC.</w:t>
      </w:r>
    </w:p>
    <w:p w14:paraId="6F8C3A71" w14:textId="332286C0" w:rsidR="52DA572E" w:rsidRPr="00152780" w:rsidRDefault="6FA6D195" w:rsidP="6FA6D195">
      <w:pPr>
        <w:pStyle w:val="BodyText"/>
      </w:pPr>
      <w:r w:rsidRPr="00152780">
        <w:rPr>
          <w:b/>
          <w:bCs/>
        </w:rPr>
        <w:t>Finding 10</w:t>
      </w:r>
      <w:r w:rsidRPr="00152780">
        <w:t>: While the derived resurfacing rate is consistent with LROC measurements of secondary surface changes, the stochastic clustering of distal ejecta is not considered in the current model.</w:t>
      </w:r>
      <w:r w:rsidR="00743DCB" w:rsidRPr="00152780">
        <w:t xml:space="preserve"> </w:t>
      </w:r>
      <w:r w:rsidRPr="00152780">
        <w:t>LROC temporal image pairs (before/after observations) reveal secondary surface disturbances that are significantly larger (1 to 30 m in diameter) than the secondary impacts modeled in MeMoSeE (&lt;0.01 m). These observed secondary features are likely the result of the clustering of many secondary particles that impact the surface.</w:t>
      </w:r>
    </w:p>
    <w:p w14:paraId="7AE8E006" w14:textId="76713F60" w:rsidR="6FA6D195" w:rsidRPr="00152780" w:rsidRDefault="6FA6D195" w:rsidP="00D63A04">
      <w:pPr>
        <w:pStyle w:val="BodyText"/>
      </w:pPr>
      <w:bookmarkStart w:id="198" w:name="_Hlk80030575"/>
      <w:bookmarkEnd w:id="197"/>
      <w:r w:rsidRPr="00152780">
        <w:rPr>
          <w:b/>
          <w:bCs/>
        </w:rPr>
        <w:t xml:space="preserve">Recommendation 9: </w:t>
      </w:r>
      <w:r w:rsidRPr="00152780">
        <w:t>Consider modifying the model to account for the clustering of secondary particles impacting the surface. This should not affect the average flux of secondary particles, however the risk to a surface asset may increase if impacted by multiple, closer packed particles.</w:t>
      </w:r>
    </w:p>
    <w:p w14:paraId="2EBCE48C" w14:textId="6028C4DC" w:rsidR="21512ED2" w:rsidRDefault="66B506F5" w:rsidP="00D63A04">
      <w:pPr>
        <w:pStyle w:val="BodyText"/>
        <w:rPr>
          <w:sz w:val="21"/>
          <w:szCs w:val="21"/>
        </w:rPr>
      </w:pPr>
      <w:bookmarkStart w:id="199" w:name="_Hlk80030606"/>
      <w:bookmarkEnd w:id="198"/>
      <w:r w:rsidRPr="00152780">
        <w:rPr>
          <w:b/>
          <w:bCs/>
        </w:rPr>
        <w:t xml:space="preserve">Observation 4: </w:t>
      </w:r>
      <w:r w:rsidRPr="00152780">
        <w:t>With some code modifications, the model could help assess the distribution of secondaries around impact sites, particularly the distal ejecta identified in LROC images around newly formed impacts.</w:t>
      </w:r>
    </w:p>
    <w:p w14:paraId="45E20E1C" w14:textId="5CFF62C9" w:rsidR="00AB4A9E" w:rsidRDefault="304FF23E" w:rsidP="00B1246C">
      <w:pPr>
        <w:pStyle w:val="Heading1"/>
      </w:pPr>
      <w:bookmarkStart w:id="200" w:name="_Toc80082827"/>
      <w:bookmarkEnd w:id="199"/>
      <w:r>
        <w:t>9.0</w:t>
      </w:r>
      <w:r w:rsidR="00F0633B">
        <w:tab/>
      </w:r>
      <w:r>
        <w:t xml:space="preserve">Section 3 – Propagation of the </w:t>
      </w:r>
      <w:r w:rsidR="005428D1">
        <w:t>E</w:t>
      </w:r>
      <w:r>
        <w:t xml:space="preserve">jecta to the </w:t>
      </w:r>
      <w:r w:rsidR="005428D1">
        <w:t>A</w:t>
      </w:r>
      <w:r>
        <w:t>sset</w:t>
      </w:r>
      <w:bookmarkEnd w:id="200"/>
    </w:p>
    <w:p w14:paraId="1CEB9AA3" w14:textId="4CC8179B" w:rsidR="006E3317" w:rsidRPr="00941AA0" w:rsidRDefault="006E3317" w:rsidP="006E3317">
      <w:pPr>
        <w:pStyle w:val="BodyText"/>
      </w:pPr>
      <w:r w:rsidRPr="00941AA0">
        <w:t>One of the important aspects of the model is how the various ejecta models are put together to generate the flux at a position on the Moon.</w:t>
      </w:r>
      <w:r w:rsidR="00743DCB">
        <w:t xml:space="preserve"> </w:t>
      </w:r>
      <w:r w:rsidRPr="00941AA0">
        <w:t xml:space="preserve">As this is a particularly important component of </w:t>
      </w:r>
      <w:r w:rsidRPr="003C18DC">
        <w:rPr>
          <w:szCs w:val="24"/>
        </w:rPr>
        <w:t>MeMoSeE</w:t>
      </w:r>
      <w:r w:rsidRPr="00941AA0">
        <w:t xml:space="preserve">, and it is difficult to isolate the mathematics of the flux calculations from the numerous other calculations, </w:t>
      </w:r>
      <w:del w:id="201" w:author="Bullock, Leanna S. (LARC-C101)[TEAMS3]" w:date="2021-08-05T11:59:00Z">
        <w:r w:rsidRPr="00941AA0" w:rsidDel="004D7043">
          <w:delText xml:space="preserve">we need </w:delText>
        </w:r>
      </w:del>
      <w:r w:rsidRPr="00941AA0">
        <w:t xml:space="preserve">a tool </w:t>
      </w:r>
      <w:ins w:id="202" w:author="Bullock, Leanna S. (LARC-C101)[TEAMS3]" w:date="2021-08-05T11:59:00Z">
        <w:r w:rsidR="004D7043">
          <w:t xml:space="preserve">is needed </w:t>
        </w:r>
      </w:ins>
      <w:r w:rsidRPr="00941AA0">
        <w:t xml:space="preserve">to isolate these calculations and to compare with some sort of </w:t>
      </w:r>
      <w:r w:rsidR="00A8783E">
        <w:t>“</w:t>
      </w:r>
      <w:r w:rsidRPr="00941AA0">
        <w:t>truth</w:t>
      </w:r>
      <w:r w:rsidR="00A8783E">
        <w:t>”</w:t>
      </w:r>
      <w:r w:rsidRPr="00941AA0">
        <w:t xml:space="preserve">. </w:t>
      </w:r>
    </w:p>
    <w:p w14:paraId="159824D3" w14:textId="02F170CF" w:rsidR="006E3317" w:rsidRDefault="000C081E" w:rsidP="006E3317">
      <w:pPr>
        <w:pStyle w:val="Heading2"/>
      </w:pPr>
      <w:bookmarkStart w:id="203" w:name="_Toc80082828"/>
      <w:r>
        <w:t>9.1</w:t>
      </w:r>
      <w:r>
        <w:tab/>
      </w:r>
      <w:r w:rsidR="006E3317">
        <w:t xml:space="preserve">Monte Carlo </w:t>
      </w:r>
      <w:r w:rsidR="005428D1">
        <w:t>A</w:t>
      </w:r>
      <w:r w:rsidR="006E3317">
        <w:t>pproach</w:t>
      </w:r>
      <w:bookmarkEnd w:id="203"/>
    </w:p>
    <w:p w14:paraId="08C982AE" w14:textId="50100E3D" w:rsidR="006E3317" w:rsidRPr="00941AA0" w:rsidRDefault="006E3317" w:rsidP="006E3317">
      <w:pPr>
        <w:pStyle w:val="BodyText"/>
      </w:pPr>
      <w:r w:rsidRPr="00941AA0">
        <w:t>The easiest way to do this is to come up with a simplified version of the ejecta model, and to use a Monte Carlo technique to compute the fluxes on a lunar target.</w:t>
      </w:r>
      <w:r w:rsidR="00743DCB">
        <w:t xml:space="preserve"> </w:t>
      </w:r>
      <w:r w:rsidRPr="00941AA0">
        <w:t>One simplification is to have the primary impactor flux isotropic over the Moon, and have the ejecta only have a single particle size that leave the crater isotropic in azimuth and a simple function for speed and zenith angle distributions.</w:t>
      </w:r>
    </w:p>
    <w:p w14:paraId="5AD8E742" w14:textId="002142B7" w:rsidR="57584981" w:rsidRDefault="006E3317" w:rsidP="00D63A04">
      <w:pPr>
        <w:pStyle w:val="BodyText"/>
      </w:pPr>
      <w:r w:rsidRPr="00941AA0">
        <w:t>The target on the surface of the Moon must be carefully considered in order to compute accurate and usable flux values.</w:t>
      </w:r>
      <w:r w:rsidR="00743DCB">
        <w:t xml:space="preserve"> </w:t>
      </w:r>
      <w:r w:rsidRPr="57584981">
        <w:t>MeMoSeE</w:t>
      </w:r>
      <w:r w:rsidRPr="00941AA0">
        <w:t xml:space="preserve"> uses a hemispherical target for flux calculations, but the simplest Monte Carlo target is a sphere with a given radius sitting on the surface of the Moon</w:t>
      </w:r>
      <w:r w:rsidR="6A190CE4">
        <w:t xml:space="preserve"> (Fig</w:t>
      </w:r>
      <w:r w:rsidR="00D20A93">
        <w:t>ure 9.1-</w:t>
      </w:r>
      <w:r w:rsidR="6A190CE4">
        <w:t>1)</w:t>
      </w:r>
      <w:r w:rsidRPr="00941AA0">
        <w:t>.</w:t>
      </w:r>
      <w:r w:rsidR="00743DCB">
        <w:t xml:space="preserve"> </w:t>
      </w:r>
      <w:r w:rsidRPr="00941AA0">
        <w:t xml:space="preserve">It presents its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941AA0">
        <w:t xml:space="preserve"> </w:t>
      </w:r>
      <w:r w:rsidR="00D20A93" w:rsidRPr="00941AA0">
        <w:t>cross</w:t>
      </w:r>
      <w:r w:rsidR="00D20A93">
        <w:t>-</w:t>
      </w:r>
      <w:r w:rsidRPr="00941AA0">
        <w:t>sectional area to particles from any direction.</w:t>
      </w:r>
      <w:r w:rsidR="00743DCB">
        <w:t xml:space="preserve"> </w:t>
      </w:r>
      <w:r w:rsidRPr="00941AA0">
        <w:t>That way, the cross-sectional area is easy to assess from any given ejecta direction as merely the number of particles that penetrate the sphere divided by the cross-sectional area.</w:t>
      </w:r>
    </w:p>
    <w:p w14:paraId="0FDB6EEE" w14:textId="6E908FD9" w:rsidR="57584981" w:rsidRDefault="54CD1C3E" w:rsidP="00D63A04">
      <w:pPr>
        <w:pStyle w:val="BodyTextKeepwithNext"/>
      </w:pPr>
      <w:r>
        <w:t xml:space="preserve">Note that cross-sectional area of a target hemisphere useful for computing the flux is a function of the zenith angle of the impactor </w:t>
      </w:r>
      <m:oMath>
        <m:r>
          <w:rPr>
            <w:rFonts w:ascii="Cambria Math" w:hAnsi="Cambria Math"/>
            <w:szCs w:val="24"/>
          </w:rPr>
          <m:t>γ</m:t>
        </m:r>
      </m:oMath>
      <w:r w:rsidR="6A190CE4">
        <w:t xml:space="preserve">, </w:t>
      </w:r>
    </w:p>
    <w:p w14:paraId="2E2CD67D" w14:textId="7258D37B" w:rsidR="00B765C7" w:rsidRDefault="00D63A04" w:rsidP="00D63A04">
      <w:pPr>
        <w:pStyle w:val="Equationwith"/>
      </w:pPr>
      <w:r>
        <w:tab/>
      </w:r>
      <m:oMath>
        <m:sSub>
          <m:sSubPr>
            <m:ctrlPr>
              <w:rPr>
                <w:rFonts w:ascii="Cambria Math" w:hAnsi="Cambria Math"/>
              </w:rPr>
            </m:ctrlPr>
          </m:sSubPr>
          <m:e>
            <m:r>
              <w:rPr>
                <w:rFonts w:ascii="Cambria Math" w:hAnsi="Cambria Math"/>
              </w:rPr>
              <m:t>A</m:t>
            </m:r>
          </m:e>
          <m:sub>
            <m:r>
              <w:rPr>
                <w:rFonts w:ascii="Cambria Math" w:hAnsi="Cambria Math"/>
              </w:rPr>
              <m:t>hemisphere</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sSup>
          <m:sSupPr>
            <m:ctrlPr>
              <w:rPr>
                <w:rFonts w:ascii="Cambria Math" w:hAnsi="Cambria Math"/>
              </w:rPr>
            </m:ctrlPr>
          </m:sSupPr>
          <m:e>
            <m:r>
              <w:rPr>
                <w:rFonts w:ascii="Cambria Math" w:hAnsi="Cambria Math"/>
              </w:rPr>
              <m:t>r</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e>
        </m:d>
      </m:oMath>
      <w:r>
        <w:tab/>
      </w:r>
      <w:r w:rsidR="00F942C7">
        <w:t>(9-1)</w:t>
      </w:r>
    </w:p>
    <w:p w14:paraId="62C6B220" w14:textId="77777777" w:rsidR="006E3317" w:rsidRPr="00941AA0" w:rsidRDefault="006E3317" w:rsidP="000C081E">
      <w:pPr>
        <w:pStyle w:val="FigureCentered"/>
      </w:pPr>
      <w:r>
        <w:rPr>
          <w:noProof/>
        </w:rPr>
        <w:lastRenderedPageBreak/>
        <w:drawing>
          <wp:inline distT="0" distB="0" distL="0" distR="0" wp14:anchorId="07ED51FD" wp14:editId="748893E9">
            <wp:extent cx="5943600" cy="995680"/>
            <wp:effectExtent l="0" t="0" r="0" b="0"/>
            <wp:docPr id="16" name="Picture 16" descr="Shap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95680"/>
                    </a:xfrm>
                    <a:prstGeom prst="rect">
                      <a:avLst/>
                    </a:prstGeom>
                  </pic:spPr>
                </pic:pic>
              </a:graphicData>
            </a:graphic>
          </wp:inline>
        </w:drawing>
      </w:r>
    </w:p>
    <w:p w14:paraId="143F99C0" w14:textId="170924C0" w:rsidR="005953EC" w:rsidRDefault="006E3317" w:rsidP="000C081E">
      <w:pPr>
        <w:pStyle w:val="Figure"/>
        <w:rPr>
          <w:ins w:id="204" w:author="Bullock, Leanna S. (LARC-C101)[TEAMS3]" w:date="2021-08-03T16:14:00Z"/>
        </w:rPr>
      </w:pPr>
      <w:bookmarkStart w:id="205" w:name="_Toc80082881"/>
      <w:bookmarkStart w:id="206" w:name="_Toc73517320"/>
      <w:r w:rsidRPr="00941AA0">
        <w:t xml:space="preserve">Figure </w:t>
      </w:r>
      <w:r w:rsidR="00D20A93">
        <w:t>9.1</w:t>
      </w:r>
      <w:r w:rsidRPr="00941AA0">
        <w:t>-1</w:t>
      </w:r>
      <w:r w:rsidR="005953EC">
        <w:t xml:space="preserve">. </w:t>
      </w:r>
      <w:ins w:id="207" w:author="Bullock, Leanna S. (LARC-C101)[TEAMS3]" w:date="2021-08-03T16:13:00Z">
        <w:r w:rsidR="005953EC" w:rsidRPr="00941AA0">
          <w:t xml:space="preserve">Monte Carlo </w:t>
        </w:r>
      </w:ins>
      <w:ins w:id="208" w:author="Bullock, Leanna S. (LARC-C101)[TEAMS3]" w:date="2021-08-04T17:33:00Z">
        <w:r w:rsidR="00F942C7">
          <w:t>T</w:t>
        </w:r>
      </w:ins>
      <w:ins w:id="209" w:author="Bullock, Leanna S. (LARC-C101)[TEAMS3]" w:date="2021-08-03T16:13:00Z">
        <w:r w:rsidR="005953EC" w:rsidRPr="00941AA0">
          <w:t xml:space="preserve">arget </w:t>
        </w:r>
      </w:ins>
      <w:ins w:id="210" w:author="Bullock, Leanna S. (LARC-C101)[TEAMS3]" w:date="2021-08-03T16:14:00Z">
        <w:r w:rsidR="005953EC">
          <w:sym w:font="Symbol" w:char="F02D"/>
        </w:r>
        <w:r w:rsidR="005953EC">
          <w:t xml:space="preserve"> </w:t>
        </w:r>
      </w:ins>
      <w:ins w:id="211" w:author="Bullock, Leanna S. (LARC-C101)[TEAMS3]" w:date="2021-08-03T16:13:00Z">
        <w:r w:rsidR="005953EC" w:rsidRPr="00941AA0">
          <w:t xml:space="preserve">a </w:t>
        </w:r>
      </w:ins>
      <w:ins w:id="212" w:author="Bullock, Leanna S. (LARC-C101)[TEAMS3]" w:date="2021-08-03T16:14:00Z">
        <w:r w:rsidR="005953EC">
          <w:t>S</w:t>
        </w:r>
      </w:ins>
      <w:ins w:id="213" w:author="Bullock, Leanna S. (LARC-C101)[TEAMS3]" w:date="2021-08-03T16:13:00Z">
        <w:r w:rsidR="005953EC" w:rsidRPr="00941AA0">
          <w:t xml:space="preserve">phere with a </w:t>
        </w:r>
      </w:ins>
      <w:ins w:id="214" w:author="Bullock, Leanna S. (LARC-C101)[TEAMS3]" w:date="2021-08-03T16:14:00Z">
        <w:r w:rsidR="005953EC">
          <w:t>Known</w:t>
        </w:r>
      </w:ins>
      <w:ins w:id="215" w:author="Bullock, Leanna S. (LARC-C101)[TEAMS3]" w:date="2021-08-03T16:13:00Z">
        <w:r w:rsidR="005953EC" w:rsidRPr="00941AA0">
          <w:t xml:space="preserve"> </w:t>
        </w:r>
      </w:ins>
      <w:ins w:id="216" w:author="Bullock, Leanna S. (LARC-C101)[TEAMS3]" w:date="2021-08-03T16:15:00Z">
        <w:r w:rsidR="005953EC">
          <w:t>R</w:t>
        </w:r>
      </w:ins>
      <w:ins w:id="217" w:author="Bullock, Leanna S. (LARC-C101)[TEAMS3]" w:date="2021-08-03T16:13:00Z">
        <w:r w:rsidR="005953EC" w:rsidRPr="00941AA0">
          <w:t xml:space="preserve">adius </w:t>
        </w:r>
      </w:ins>
      <w:ins w:id="218" w:author="Bullock, Leanna S. (LARC-C101)[TEAMS3]" w:date="2021-08-03T16:15:00Z">
        <w:r w:rsidR="005953EC">
          <w:t>S</w:t>
        </w:r>
      </w:ins>
      <w:ins w:id="219" w:author="Bullock, Leanna S. (LARC-C101)[TEAMS3]" w:date="2021-08-03T16:13:00Z">
        <w:r w:rsidR="005953EC" w:rsidRPr="00941AA0">
          <w:t xml:space="preserve">itting on </w:t>
        </w:r>
      </w:ins>
      <w:ins w:id="220" w:author="Bullock, Leanna S. (LARC-C101)[TEAMS3]" w:date="2021-08-03T16:15:00Z">
        <w:r w:rsidR="005953EC">
          <w:t>Moon S</w:t>
        </w:r>
      </w:ins>
      <w:ins w:id="221" w:author="Bullock, Leanna S. (LARC-C101)[TEAMS3]" w:date="2021-08-03T16:13:00Z">
        <w:r w:rsidR="005953EC" w:rsidRPr="00941AA0">
          <w:t>urface</w:t>
        </w:r>
      </w:ins>
      <w:bookmarkEnd w:id="205"/>
    </w:p>
    <w:p w14:paraId="7BAC5F7F" w14:textId="493A2372" w:rsidR="006E3317" w:rsidRPr="00941AA0" w:rsidRDefault="005953EC" w:rsidP="00F942C7">
      <w:pPr>
        <w:pStyle w:val="Figureextra"/>
      </w:pPr>
      <w:del w:id="222" w:author="Bullock, Leanna S. (LARC-C101)[TEAMS3]" w:date="2021-08-03T16:14:00Z">
        <w:r w:rsidDel="005953EC">
          <w:delText>F</w:delText>
        </w:r>
        <w:r w:rsidR="006E3317" w:rsidRPr="00941AA0" w:rsidDel="005953EC">
          <w:delText>or Monte Carlo flux calculations, a virtual sphere of known radius is placed on the surface of the Moon.</w:delText>
        </w:r>
        <w:r w:rsidR="00743DCB" w:rsidDel="005953EC">
          <w:delText xml:space="preserve"> </w:delText>
        </w:r>
      </w:del>
      <w:r w:rsidR="006E3317" w:rsidRPr="00941AA0">
        <w:t>Flux is computed from the number of</w:t>
      </w:r>
      <w:r w:rsidR="006E3317">
        <w:t xml:space="preserve"> </w:t>
      </w:r>
      <w:r w:rsidR="006E3317" w:rsidRPr="00941AA0">
        <w:t>ejecta that penetrate the sphere.</w:t>
      </w:r>
      <w:bookmarkEnd w:id="206"/>
    </w:p>
    <w:p w14:paraId="1ED87E3B" w14:textId="05194E3D" w:rsidR="006E3317" w:rsidRPr="00941AA0" w:rsidRDefault="006E3317" w:rsidP="006E3317">
      <w:pPr>
        <w:pStyle w:val="BodyText"/>
      </w:pPr>
      <w:r w:rsidRPr="00941AA0">
        <w:t>The idealized flux is computed for the limit when the sphere on the surface of the Moon has a vanishingly small radius.</w:t>
      </w:r>
      <w:r w:rsidR="00743DCB">
        <w:t xml:space="preserve"> </w:t>
      </w:r>
      <w:r w:rsidRPr="00941AA0">
        <w:t>However, for practical reasons, the sphere needs to be of sufficient size to record a nontrivial number of impacts.</w:t>
      </w:r>
      <w:r w:rsidR="00743DCB">
        <w:t xml:space="preserve"> </w:t>
      </w:r>
      <w:r w:rsidRPr="00941AA0">
        <w:t>Ideally, as long as the radius of the sphere is much smaller than the radius of the Moon, the Monte Carlo flux should be accurate.</w:t>
      </w:r>
    </w:p>
    <w:p w14:paraId="726F50E8" w14:textId="77777777" w:rsidR="006E3317" w:rsidRPr="00941AA0" w:rsidRDefault="006E3317" w:rsidP="000C081E">
      <w:pPr>
        <w:pStyle w:val="BodyTextKeepwithNext"/>
      </w:pPr>
      <w:r w:rsidRPr="00941AA0">
        <w:t>The Monte Carlo procedure is as follows:</w:t>
      </w:r>
    </w:p>
    <w:p w14:paraId="337FCC51" w14:textId="77777777" w:rsidR="006E3317" w:rsidRPr="00941AA0" w:rsidRDefault="006E3317" w:rsidP="004947FE">
      <w:pPr>
        <w:pStyle w:val="ListParagraph"/>
        <w:numPr>
          <w:ilvl w:val="0"/>
          <w:numId w:val="3"/>
        </w:numPr>
        <w:spacing w:after="160" w:line="259" w:lineRule="auto"/>
        <w:contextualSpacing/>
      </w:pPr>
      <w:r w:rsidRPr="00941AA0">
        <w:t>The sphere (radius 500 m) is placed on the surface of the Moon</w:t>
      </w:r>
    </w:p>
    <w:p w14:paraId="48CE18F7" w14:textId="77777777" w:rsidR="006E3317" w:rsidRPr="00941AA0" w:rsidRDefault="006E3317" w:rsidP="004947FE">
      <w:pPr>
        <w:pStyle w:val="ListParagraph"/>
        <w:numPr>
          <w:ilvl w:val="0"/>
          <w:numId w:val="3"/>
        </w:numPr>
        <w:spacing w:after="160" w:line="259" w:lineRule="auto"/>
        <w:contextualSpacing/>
      </w:pPr>
      <w:r w:rsidRPr="00941AA0">
        <w:t>A primary impact site is randomly chosen on the surface of the Moon</w:t>
      </w:r>
    </w:p>
    <w:p w14:paraId="25A097E5" w14:textId="77777777" w:rsidR="006E3317" w:rsidRPr="00941AA0" w:rsidRDefault="006E3317" w:rsidP="004947FE">
      <w:pPr>
        <w:pStyle w:val="ListParagraph"/>
        <w:numPr>
          <w:ilvl w:val="0"/>
          <w:numId w:val="3"/>
        </w:numPr>
        <w:spacing w:after="160" w:line="259" w:lineRule="auto"/>
        <w:contextualSpacing/>
      </w:pPr>
      <w:r w:rsidRPr="00941AA0">
        <w:t>A single ejecta particle is created, with randomized azimuth, zenith angle (based on the distribution to be tested), and speed (also based on the distribution to be tested)</w:t>
      </w:r>
    </w:p>
    <w:p w14:paraId="1CEFEFB4" w14:textId="77777777" w:rsidR="006E3317" w:rsidRPr="00941AA0" w:rsidRDefault="006E3317" w:rsidP="004947FE">
      <w:pPr>
        <w:pStyle w:val="ListParagraph"/>
        <w:numPr>
          <w:ilvl w:val="0"/>
          <w:numId w:val="3"/>
        </w:numPr>
        <w:spacing w:after="160" w:line="259" w:lineRule="auto"/>
        <w:contextualSpacing/>
      </w:pPr>
      <w:r w:rsidRPr="00941AA0">
        <w:t xml:space="preserve">The Kepler orbit for that ejecta particle is computed, and it is determined whether </w:t>
      </w:r>
      <w:r>
        <w:t>a</w:t>
      </w:r>
      <w:r w:rsidRPr="00941AA0">
        <w:t xml:space="preserve"> particle intersects the sphere before it re-encounters the surface of the Moon</w:t>
      </w:r>
    </w:p>
    <w:p w14:paraId="3BCB991E" w14:textId="77777777" w:rsidR="006E3317" w:rsidRPr="00941AA0" w:rsidRDefault="006E3317" w:rsidP="004947FE">
      <w:pPr>
        <w:pStyle w:val="ListParagraph"/>
        <w:numPr>
          <w:ilvl w:val="0"/>
          <w:numId w:val="3"/>
        </w:numPr>
        <w:spacing w:after="160" w:line="259" w:lineRule="auto"/>
        <w:contextualSpacing/>
      </w:pPr>
      <w:r w:rsidRPr="00941AA0">
        <w:t>The conditions of that impactor are written to a file</w:t>
      </w:r>
    </w:p>
    <w:p w14:paraId="0CBDEDBE" w14:textId="77777777" w:rsidR="006E3317" w:rsidRPr="00941AA0" w:rsidRDefault="006E3317" w:rsidP="004947FE">
      <w:pPr>
        <w:pStyle w:val="ListParagraph"/>
        <w:numPr>
          <w:ilvl w:val="0"/>
          <w:numId w:val="3"/>
        </w:numPr>
        <w:spacing w:after="160" w:line="259" w:lineRule="auto"/>
        <w:contextualSpacing/>
      </w:pPr>
      <w:r w:rsidRPr="00941AA0">
        <w:t>The process is repeated at step 2 until a sufficient number of Monte Carlo runs have been completed</w:t>
      </w:r>
    </w:p>
    <w:p w14:paraId="207BBF45" w14:textId="1D0BC05C" w:rsidR="006E3317" w:rsidRPr="00941AA0" w:rsidRDefault="6A190CE4" w:rsidP="00D63A04">
      <w:pPr>
        <w:pStyle w:val="BodyText"/>
      </w:pPr>
      <w:r w:rsidRPr="00E24A72">
        <w:t>The total number of particles created is recorded, as this will be useful in determining flux.</w:t>
      </w:r>
      <w:r w:rsidR="00743DCB">
        <w:t xml:space="preserve"> </w:t>
      </w:r>
      <w:r w:rsidRPr="00E24A72">
        <w:t>Note that the initial velocities of all particles created from a cratering event will be ascending from the surface of the Moon, but the zenith angles of particles hitting the sphere can be any value between 0</w:t>
      </w:r>
      <w:r w:rsidRPr="00E24A72">
        <w:rPr>
          <w:rFonts w:eastAsia="Symbol"/>
        </w:rPr>
        <w:t>°</w:t>
      </w:r>
      <w:r w:rsidRPr="00E24A72">
        <w:t xml:space="preserve"> and 180</w:t>
      </w:r>
      <w:r w:rsidRPr="00E24A72">
        <w:rPr>
          <w:rFonts w:eastAsia="Symbol"/>
        </w:rPr>
        <w:t>°</w:t>
      </w:r>
      <w:r w:rsidRPr="00E24A72">
        <w:t>, with angles between 0</w:t>
      </w:r>
      <w:r w:rsidRPr="00E24A72">
        <w:rPr>
          <w:rFonts w:eastAsia="Symbol"/>
        </w:rPr>
        <w:t>°</w:t>
      </w:r>
      <w:r w:rsidRPr="00E24A72">
        <w:t xml:space="preserve"> </w:t>
      </w:r>
      <w:r w:rsidR="00F942C7">
        <w:t>and</w:t>
      </w:r>
      <w:r w:rsidR="00F942C7" w:rsidRPr="00E24A72">
        <w:t xml:space="preserve"> </w:t>
      </w:r>
      <w:r w:rsidRPr="00E24A72">
        <w:t>90</w:t>
      </w:r>
      <w:r w:rsidRPr="00E24A72">
        <w:rPr>
          <w:rFonts w:eastAsia="Symbol"/>
        </w:rPr>
        <w:t>°</w:t>
      </w:r>
      <w:r w:rsidRPr="00E24A72">
        <w:t xml:space="preserve"> representing </w:t>
      </w:r>
      <w:r w:rsidR="00A8783E">
        <w:t>“</w:t>
      </w:r>
      <w:r w:rsidRPr="00E24A72">
        <w:t>descending from above</w:t>
      </w:r>
      <w:r w:rsidR="00A8783E">
        <w:t>”</w:t>
      </w:r>
      <w:r w:rsidRPr="00E24A72">
        <w:t xml:space="preserve"> (</w:t>
      </w:r>
      <w:r w:rsidR="00F942C7">
        <w:t>C</w:t>
      </w:r>
      <w:r w:rsidR="00F942C7" w:rsidRPr="00E24A72">
        <w:t xml:space="preserve">ase </w:t>
      </w:r>
      <w:r w:rsidRPr="00E24A72">
        <w:t>I), and those from 90</w:t>
      </w:r>
      <w:r w:rsidRPr="00E24A72">
        <w:rPr>
          <w:rFonts w:eastAsia="Symbol"/>
        </w:rPr>
        <w:t>°</w:t>
      </w:r>
      <w:r w:rsidRPr="00E24A72">
        <w:t xml:space="preserve"> to 180</w:t>
      </w:r>
      <w:r w:rsidRPr="00E24A72">
        <w:rPr>
          <w:rFonts w:eastAsia="Symbol"/>
        </w:rPr>
        <w:t>°</w:t>
      </w:r>
      <w:r w:rsidRPr="00E24A72">
        <w:t xml:space="preserve"> </w:t>
      </w:r>
      <w:r w:rsidR="00A8783E">
        <w:t>“</w:t>
      </w:r>
      <w:r w:rsidRPr="00E24A72">
        <w:t>ascending from below</w:t>
      </w:r>
      <w:r w:rsidR="00A8783E">
        <w:t>”</w:t>
      </w:r>
      <w:r w:rsidRPr="00E24A72">
        <w:t xml:space="preserve"> (</w:t>
      </w:r>
      <w:r w:rsidR="00F942C7">
        <w:t>C</w:t>
      </w:r>
      <w:r w:rsidR="00F942C7" w:rsidRPr="00E24A72">
        <w:t xml:space="preserve">ase </w:t>
      </w:r>
      <w:r w:rsidRPr="00E24A72">
        <w:t>II, see Fig</w:t>
      </w:r>
      <w:r w:rsidR="00F942C7">
        <w:t>ure</w:t>
      </w:r>
      <w:r w:rsidRPr="00E24A72">
        <w:t xml:space="preserve"> </w:t>
      </w:r>
      <w:r w:rsidR="00F942C7">
        <w:t>9.1-</w:t>
      </w:r>
      <w:r w:rsidRPr="00E24A72">
        <w:t>2).</w:t>
      </w:r>
    </w:p>
    <w:p w14:paraId="38A75F0B" w14:textId="7D19BDA2" w:rsidR="23597166" w:rsidRPr="005953EC" w:rsidRDefault="23597166" w:rsidP="005953EC">
      <w:pPr>
        <w:pStyle w:val="FigureCentered"/>
      </w:pPr>
      <w:r>
        <w:rPr>
          <w:noProof/>
        </w:rPr>
        <w:drawing>
          <wp:inline distT="0" distB="0" distL="0" distR="0" wp14:anchorId="755B9AF4" wp14:editId="3F2D54FD">
            <wp:extent cx="5692140" cy="1780540"/>
            <wp:effectExtent l="0" t="0" r="3810" b="0"/>
            <wp:docPr id="1902311956" name="Picture 190231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311956"/>
                    <pic:cNvPicPr/>
                  </pic:nvPicPr>
                  <pic:blipFill rotWithShape="1">
                    <a:blip r:embed="rId24">
                      <a:extLst>
                        <a:ext uri="{28A0092B-C50C-407E-A947-70E740481C1C}">
                          <a14:useLocalDpi xmlns:a14="http://schemas.microsoft.com/office/drawing/2010/main" val="0"/>
                        </a:ext>
                      </a:extLst>
                    </a:blip>
                    <a:srcRect r="3428"/>
                    <a:stretch/>
                  </pic:blipFill>
                  <pic:spPr bwMode="auto">
                    <a:xfrm>
                      <a:off x="0" y="0"/>
                      <a:ext cx="5693854" cy="1781076"/>
                    </a:xfrm>
                    <a:prstGeom prst="rect">
                      <a:avLst/>
                    </a:prstGeom>
                    <a:ln>
                      <a:noFill/>
                    </a:ln>
                    <a:extLst>
                      <a:ext uri="{53640926-AAD7-44D8-BBD7-CCE9431645EC}">
                        <a14:shadowObscured xmlns:a14="http://schemas.microsoft.com/office/drawing/2010/main"/>
                      </a:ext>
                    </a:extLst>
                  </pic:spPr>
                </pic:pic>
              </a:graphicData>
            </a:graphic>
          </wp:inline>
        </w:drawing>
      </w:r>
    </w:p>
    <w:p w14:paraId="5ED34D33" w14:textId="1C8F1C79" w:rsidR="005953EC" w:rsidRPr="005953EC" w:rsidRDefault="6A190CE4" w:rsidP="005953EC">
      <w:pPr>
        <w:pStyle w:val="Figure"/>
      </w:pPr>
      <w:bookmarkStart w:id="223" w:name="_Toc80082882"/>
      <w:bookmarkStart w:id="224" w:name="_Toc73517321"/>
      <w:r>
        <w:t xml:space="preserve">Figure </w:t>
      </w:r>
      <w:r w:rsidR="00F942C7">
        <w:t>9.1</w:t>
      </w:r>
      <w:r>
        <w:t>-2</w:t>
      </w:r>
      <w:r w:rsidR="005953EC">
        <w:t>. T</w:t>
      </w:r>
      <w:r>
        <w:t xml:space="preserve">wo </w:t>
      </w:r>
      <w:r w:rsidR="005953EC">
        <w:t xml:space="preserve">General Cases </w:t>
      </w:r>
      <w:r>
        <w:t xml:space="preserve">of </w:t>
      </w:r>
      <w:r w:rsidR="005953EC">
        <w:t>O</w:t>
      </w:r>
      <w:r>
        <w:t xml:space="preserve">bjects that </w:t>
      </w:r>
      <w:r w:rsidR="00F942C7">
        <w:t>H</w:t>
      </w:r>
      <w:r>
        <w:t xml:space="preserve">it the </w:t>
      </w:r>
      <w:r w:rsidR="005953EC">
        <w:t>S</w:t>
      </w:r>
      <w:r>
        <w:t>phere</w:t>
      </w:r>
      <w:bookmarkEnd w:id="223"/>
    </w:p>
    <w:p w14:paraId="4665885E" w14:textId="1B2A8EED" w:rsidR="006E3317" w:rsidRPr="00941AA0" w:rsidRDefault="005953EC" w:rsidP="005953EC">
      <w:pPr>
        <w:pStyle w:val="Figureextra"/>
      </w:pPr>
      <w:r>
        <w:t>C</w:t>
      </w:r>
      <w:r w:rsidR="6A190CE4">
        <w:t xml:space="preserve">ase I </w:t>
      </w:r>
      <w:r w:rsidR="00A8783E">
        <w:t>“</w:t>
      </w:r>
      <w:r>
        <w:t>D</w:t>
      </w:r>
      <w:r w:rsidR="6A190CE4" w:rsidRPr="00D63A04">
        <w:t>escending</w:t>
      </w:r>
      <w:r w:rsidR="00A8783E">
        <w:t>”</w:t>
      </w:r>
      <w:r w:rsidR="6A190CE4">
        <w:t xml:space="preserve"> and </w:t>
      </w:r>
      <w:r>
        <w:t>C</w:t>
      </w:r>
      <w:r w:rsidR="6A190CE4">
        <w:t xml:space="preserve">ase II </w:t>
      </w:r>
      <w:r w:rsidR="00A8783E">
        <w:t>“</w:t>
      </w:r>
      <w:r>
        <w:t>A</w:t>
      </w:r>
      <w:r w:rsidR="6A190CE4">
        <w:t>scending</w:t>
      </w:r>
      <w:r w:rsidR="00A8783E">
        <w:t>”</w:t>
      </w:r>
      <w:bookmarkEnd w:id="224"/>
    </w:p>
    <w:p w14:paraId="402D50DF" w14:textId="77777777" w:rsidR="006E3317" w:rsidRPr="00E24A72" w:rsidRDefault="006E3317" w:rsidP="000C081E">
      <w:pPr>
        <w:pStyle w:val="BodyTextKeepwithNext"/>
      </w:pPr>
      <w:r w:rsidRPr="00E24A72">
        <w:lastRenderedPageBreak/>
        <w:t>For the cases studied, the velocity distribution was that used in the model, with the speed distribution given by</w:t>
      </w:r>
    </w:p>
    <w:p w14:paraId="258442DF" w14:textId="74FD879E" w:rsidR="006E3317" w:rsidRPr="00E24A72" w:rsidRDefault="00D63A04" w:rsidP="00D63A04">
      <w:pPr>
        <w:pStyle w:val="Equationwith"/>
        <w:rPr>
          <w:rFonts w:eastAsiaTheme="minorEastAsia"/>
        </w:rPr>
      </w:pPr>
      <w:r>
        <w:rPr>
          <w:iCs/>
        </w:rPr>
        <w:tab/>
      </w:r>
      <m:oMath>
        <m:r>
          <w:rPr>
            <w:rFonts w:ascii="Cambria Math" w:hAnsi="Cambria Math"/>
          </w:rPr>
          <m:t>D</m:t>
        </m:r>
        <m:d>
          <m:dPr>
            <m:ctrlPr>
              <w:rPr>
                <w:rFonts w:ascii="Cambria Math" w:hAnsi="Cambria Math"/>
              </w:rPr>
            </m:ctrlPr>
          </m:dPr>
          <m:e>
            <m:r>
              <w:rPr>
                <w:rFonts w:ascii="Cambria Math" w:hAnsi="Cambria Math"/>
              </w:rPr>
              <m:t>v</m:t>
            </m:r>
          </m:e>
        </m:d>
        <m:r>
          <w:rPr>
            <w:rFonts w:ascii="Cambria Math" w:hAnsi="Cambria Math"/>
          </w:rPr>
          <m:t>dv</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min</m:t>
                        </m:r>
                      </m:sub>
                    </m:sSub>
                  </m:den>
                </m:f>
              </m:e>
            </m:d>
          </m:e>
          <m:sup>
            <m:r>
              <m:rPr>
                <m:sty m:val="p"/>
              </m:rPr>
              <w:rPr>
                <w:rFonts w:ascii="Cambria Math" w:hAnsi="Cambria Math"/>
              </w:rPr>
              <m:t>-2.2</m:t>
            </m:r>
          </m:sup>
        </m:sSup>
        <m:r>
          <w:rPr>
            <w:rFonts w:ascii="Cambria Math" w:hAnsi="Cambria Math"/>
          </w:rPr>
          <m:t>dv</m:t>
        </m:r>
      </m:oMath>
      <w:r>
        <w:rPr>
          <w:rFonts w:eastAsiaTheme="minorEastAsia"/>
          <w:iCs/>
        </w:rPr>
        <w:tab/>
      </w:r>
      <w:r w:rsidR="00F942C7">
        <w:rPr>
          <w:rFonts w:eastAsiaTheme="minorEastAsia"/>
          <w:iCs/>
        </w:rPr>
        <w:t>(9-2)</w:t>
      </w:r>
    </w:p>
    <w:p w14:paraId="5E061FE7" w14:textId="77777777" w:rsidR="006E3317" w:rsidRPr="00E24A72" w:rsidRDefault="006E3317" w:rsidP="006E3317">
      <w:pPr>
        <w:rPr>
          <w:rFonts w:eastAsiaTheme="minorEastAsia"/>
        </w:rPr>
      </w:pPr>
      <w:r w:rsidRPr="00E24A72">
        <w:rPr>
          <w:rFonts w:eastAsiaTheme="minorEastAsia"/>
        </w:rPr>
        <w:t>With a maximum velocity equal to the escape velocity, and a minimum velocity set at 100 m/s.</w:t>
      </w:r>
    </w:p>
    <w:p w14:paraId="2C02D848" w14:textId="77777777" w:rsidR="006E3317" w:rsidRPr="00E24A72" w:rsidRDefault="006E3317" w:rsidP="006E3317">
      <w:pPr>
        <w:pStyle w:val="BodyText"/>
        <w:rPr>
          <w:rFonts w:eastAsiaTheme="minorEastAsia"/>
        </w:rPr>
      </w:pPr>
      <w:r w:rsidRPr="00E24A72">
        <w:rPr>
          <w:rFonts w:eastAsiaTheme="minorEastAsia"/>
        </w:rPr>
        <w:t xml:space="preserve">As stated above, the azimuth distribution was randomized, but for the zenith angle </w:t>
      </w:r>
      <m:oMath>
        <m:r>
          <w:rPr>
            <w:rFonts w:ascii="Cambria Math" w:eastAsiaTheme="minorEastAsia" w:hAnsi="Cambria Math"/>
          </w:rPr>
          <m:t>γ</m:t>
        </m:r>
      </m:oMath>
      <w:r w:rsidRPr="00E24A72">
        <w:rPr>
          <w:rFonts w:eastAsiaTheme="minorEastAsia"/>
        </w:rPr>
        <w:t xml:space="preserve"> distribution several different distributions were used.</w:t>
      </w:r>
    </w:p>
    <w:p w14:paraId="04300333" w14:textId="3F18F5D1" w:rsidR="006E3317" w:rsidRPr="00E24A72" w:rsidRDefault="6A190CE4" w:rsidP="6A190CE4">
      <w:pPr>
        <w:pStyle w:val="BodyTextKeepwithNext"/>
        <w:rPr>
          <w:rFonts w:eastAsiaTheme="minorEastAsia"/>
        </w:rPr>
      </w:pPr>
      <w:r w:rsidRPr="00E24A72">
        <w:rPr>
          <w:rFonts w:eastAsiaTheme="minorEastAsia"/>
        </w:rPr>
        <w:t xml:space="preserve">The first (Case A) was a simple distribution that sheds light on the physics of this process </w:t>
      </w:r>
    </w:p>
    <w:p w14:paraId="40F7621E" w14:textId="7959252B" w:rsidR="006E3317" w:rsidRPr="00E24A72" w:rsidRDefault="00D63A04" w:rsidP="00D63A04">
      <w:pPr>
        <w:pStyle w:val="Equationwith"/>
        <w:rPr>
          <w:rFonts w:eastAsiaTheme="minorEastAsia"/>
        </w:rPr>
      </w:pPr>
      <w:r>
        <w:rPr>
          <w:rFonts w:eastAsiaTheme="minorEastAsia"/>
        </w:rPr>
        <w:tab/>
      </w:r>
      <m:oMath>
        <m:r>
          <w:rPr>
            <w:rFonts w:ascii="Cambria Math" w:hAnsi="Cambria Math"/>
          </w:rPr>
          <m:t>D</m:t>
        </m:r>
        <m:d>
          <m:dPr>
            <m:ctrlPr>
              <w:rPr>
                <w:rFonts w:ascii="Cambria Math" w:hAnsi="Cambria Math"/>
              </w:rPr>
            </m:ctrlPr>
          </m:dPr>
          <m:e>
            <m:r>
              <w:rPr>
                <w:rFonts w:ascii="Cambria Math" w:hAnsi="Cambria Math"/>
              </w:rPr>
              <m:t>γ</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oMath>
      <w:r>
        <w:rPr>
          <w:rFonts w:eastAsiaTheme="minorEastAsia"/>
        </w:rPr>
        <w:tab/>
      </w:r>
      <w:r w:rsidR="00F942C7">
        <w:rPr>
          <w:rFonts w:eastAsiaTheme="minorEastAsia"/>
        </w:rPr>
        <w:t>(9-3)</w:t>
      </w:r>
    </w:p>
    <w:p w14:paraId="6D7BE147" w14:textId="77777777" w:rsidR="006E3317" w:rsidRPr="00E24A72" w:rsidRDefault="006E3317" w:rsidP="006E3317">
      <w:pPr>
        <w:pStyle w:val="BodyText"/>
        <w:rPr>
          <w:rFonts w:eastAsiaTheme="minorEastAsia"/>
        </w:rPr>
      </w:pPr>
      <w:r w:rsidRPr="00E24A72">
        <w:rPr>
          <w:rFonts w:eastAsiaTheme="minorEastAsia"/>
        </w:rPr>
        <w:t>The sine term is due to the solid angle, but the cosine term is to avoid large numbers of particles created horizontally.</w:t>
      </w:r>
    </w:p>
    <w:p w14:paraId="447E4C77" w14:textId="77777777" w:rsidR="006E3317" w:rsidRPr="00E24A72" w:rsidRDefault="006E3317" w:rsidP="00F942C7">
      <w:pPr>
        <w:pStyle w:val="BodyTextKeepwithNext"/>
        <w:rPr>
          <w:rFonts w:eastAsiaTheme="minorEastAsia"/>
        </w:rPr>
      </w:pPr>
      <w:r w:rsidRPr="00E24A72">
        <w:rPr>
          <w:rFonts w:eastAsiaTheme="minorEastAsia"/>
        </w:rPr>
        <w:t>The second test zenith angle distribution is the one used in the model</w:t>
      </w:r>
    </w:p>
    <w:p w14:paraId="3C484BD2" w14:textId="2C00F7E8" w:rsidR="006E3317" w:rsidRPr="00E24A72" w:rsidRDefault="00D63A04" w:rsidP="00D63A04">
      <w:pPr>
        <w:pStyle w:val="Equationwith"/>
        <w:rPr>
          <w:rFonts w:eastAsiaTheme="minorEastAsia"/>
        </w:rPr>
      </w:pPr>
      <w:r>
        <w:rPr>
          <w:rFonts w:eastAsiaTheme="minorEastAsia"/>
        </w:rPr>
        <w:tab/>
      </w:r>
      <m:oMath>
        <m:r>
          <w:rPr>
            <w:rFonts w:ascii="Cambria Math" w:hAnsi="Cambria Math"/>
          </w:rPr>
          <m:t>D</m:t>
        </m:r>
        <m:d>
          <m:dPr>
            <m:ctrlPr>
              <w:rPr>
                <w:rFonts w:ascii="Cambria Math" w:hAnsi="Cambria Math"/>
              </w:rPr>
            </m:ctrlPr>
          </m:dPr>
          <m:e>
            <m:r>
              <w:rPr>
                <w:rFonts w:ascii="Cambria Math" w:hAnsi="Cambria Math"/>
              </w:rPr>
              <m:t>γ</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e>
            </m:d>
          </m:e>
          <m:sup>
            <m:r>
              <w:rPr>
                <w:rFonts w:ascii="Cambria Math" w:hAnsi="Cambria Math"/>
              </w:rPr>
              <m:t>α</m:t>
            </m:r>
          </m:sup>
        </m:sSup>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1-cos</m:t>
                    </m:r>
                  </m:fName>
                  <m:e>
                    <m:r>
                      <w:rPr>
                        <w:rFonts w:ascii="Cambria Math" w:hAnsi="Cambria Math"/>
                      </w:rPr>
                      <m:t>γ</m:t>
                    </m:r>
                  </m:e>
                </m:func>
              </m:e>
            </m:d>
          </m:e>
          <m:sup>
            <m:r>
              <m:rPr>
                <m:sty m:val="p"/>
              </m:rPr>
              <w:rPr>
                <w:rFonts w:ascii="Cambria Math" w:hAnsi="Cambria Math"/>
              </w:rPr>
              <m:t>1/</m:t>
            </m:r>
            <m:r>
              <w:rPr>
                <w:rFonts w:ascii="Cambria Math" w:hAnsi="Cambria Math"/>
              </w:rPr>
              <m:t>α</m:t>
            </m:r>
          </m:sup>
        </m:sSup>
      </m:oMath>
      <w:r>
        <w:rPr>
          <w:rFonts w:eastAsiaTheme="minorEastAsia"/>
        </w:rPr>
        <w:tab/>
      </w:r>
      <w:r w:rsidR="00F942C7">
        <w:rPr>
          <w:rFonts w:eastAsiaTheme="minorEastAsia"/>
        </w:rPr>
        <w:t>(9-4)</w:t>
      </w:r>
    </w:p>
    <w:p w14:paraId="4484BE1E" w14:textId="7733789C" w:rsidR="4E33ADEE" w:rsidRPr="00D63A04" w:rsidRDefault="006E3317" w:rsidP="00D63A04">
      <w:pPr>
        <w:pStyle w:val="BodyText"/>
        <w:rPr>
          <w:rFonts w:eastAsiaTheme="minorEastAsia"/>
        </w:rPr>
      </w:pPr>
      <w:r w:rsidRPr="00E24A72">
        <w:rPr>
          <w:rFonts w:eastAsiaTheme="minorEastAsia"/>
        </w:rPr>
        <w:t>Here again, the sine term is due to the solid angle.</w:t>
      </w:r>
      <w:r w:rsidR="00743DCB">
        <w:rPr>
          <w:rFonts w:eastAsiaTheme="minorEastAsia"/>
        </w:rPr>
        <w:t xml:space="preserve"> </w:t>
      </w:r>
      <w:r w:rsidRPr="00E24A72">
        <w:rPr>
          <w:rFonts w:eastAsiaTheme="minorEastAsia"/>
        </w:rPr>
        <w:t xml:space="preserve">The </w:t>
      </w:r>
      <m:oMath>
        <m:r>
          <w:rPr>
            <w:rFonts w:ascii="Cambria Math" w:eastAsiaTheme="minorEastAsia" w:hAnsi="Cambria Math"/>
          </w:rPr>
          <m:t>α</m:t>
        </m:r>
      </m:oMath>
      <w:r w:rsidRPr="00E24A72">
        <w:rPr>
          <w:rFonts w:eastAsiaTheme="minorEastAsia"/>
        </w:rPr>
        <w:t xml:space="preserve"> term determines the peak zenith angle: </w:t>
      </w:r>
      <m:oMath>
        <m:r>
          <w:rPr>
            <w:rFonts w:ascii="Cambria Math" w:eastAsiaTheme="minorEastAsia" w:hAnsi="Cambria Math"/>
          </w:rPr>
          <m:t>α=1</m:t>
        </m:r>
      </m:oMath>
      <w:r w:rsidRPr="00E24A72">
        <w:rPr>
          <w:rFonts w:eastAsiaTheme="minorEastAsia"/>
        </w:rPr>
        <w:t xml:space="preserve"> corresponds to peak zenith angles near 60° (Case </w:t>
      </w:r>
      <w:r w:rsidR="4E33ADEE" w:rsidRPr="00E24A72">
        <w:rPr>
          <w:rFonts w:eastAsiaTheme="minorEastAsia"/>
        </w:rPr>
        <w:t>B</w:t>
      </w:r>
      <w:r w:rsidRPr="00E24A72">
        <w:rPr>
          <w:rFonts w:eastAsiaTheme="minorEastAsia"/>
        </w:rPr>
        <w:t xml:space="preserve">60), </w:t>
      </w:r>
      <w:r w:rsidRPr="00D63A04">
        <w:rPr>
          <w:rFonts w:eastAsiaTheme="minorEastAsia"/>
        </w:rPr>
        <w:t>and</w:t>
      </w:r>
      <w:r w:rsidRPr="00E24A72">
        <w:rPr>
          <w:rFonts w:eastAsiaTheme="minorEastAsia"/>
        </w:rPr>
        <w:t xml:space="preserve"> </w:t>
      </w:r>
      <m:oMath>
        <m:r>
          <w:rPr>
            <w:rFonts w:ascii="Cambria Math" w:eastAsiaTheme="minorEastAsia" w:hAnsi="Cambria Math"/>
          </w:rPr>
          <m:t>α=</m:t>
        </m:r>
        <m:rad>
          <m:radPr>
            <m:degHide m:val="1"/>
            <m:ctrlPr>
              <w:rPr>
                <w:rFonts w:ascii="Cambria Math" w:eastAsiaTheme="minorEastAsia" w:hAnsi="Cambria Math"/>
                <w:i/>
              </w:rPr>
            </m:ctrlPr>
          </m:radPr>
          <m:deg/>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rad>
        <m:r>
          <w:rPr>
            <w:rFonts w:ascii="Cambria Math" w:eastAsiaTheme="minorEastAsia" w:hAnsi="Cambria Math"/>
          </w:rPr>
          <m:t>≈1.554</m:t>
        </m:r>
      </m:oMath>
      <w:r w:rsidRPr="00E24A72">
        <w:rPr>
          <w:rFonts w:eastAsiaTheme="minorEastAsia"/>
        </w:rPr>
        <w:t xml:space="preserve"> corresponds to peak zenith angles near 45° (Case </w:t>
      </w:r>
      <w:r w:rsidR="4E33ADEE" w:rsidRPr="00E24A72">
        <w:rPr>
          <w:rFonts w:eastAsiaTheme="minorEastAsia"/>
        </w:rPr>
        <w:t>B</w:t>
      </w:r>
      <w:r w:rsidRPr="00E24A72">
        <w:rPr>
          <w:rFonts w:eastAsiaTheme="minorEastAsia"/>
        </w:rPr>
        <w:t>45).</w:t>
      </w:r>
    </w:p>
    <w:p w14:paraId="3531EAEA" w14:textId="6C743CFE" w:rsidR="006E3317" w:rsidRPr="00941AA0" w:rsidRDefault="582D3A42" w:rsidP="6A190CE4">
      <w:pPr>
        <w:pStyle w:val="BodyText"/>
        <w:rPr>
          <w:rFonts w:eastAsiaTheme="minorEastAsia"/>
        </w:rPr>
      </w:pPr>
      <w:r w:rsidRPr="00E24A72">
        <w:rPr>
          <w:rFonts w:eastAsiaTheme="minorEastAsia"/>
        </w:rPr>
        <w:t xml:space="preserve">Figure </w:t>
      </w:r>
      <w:r w:rsidR="00F942C7">
        <w:rPr>
          <w:rFonts w:eastAsiaTheme="minorEastAsia"/>
        </w:rPr>
        <w:t>9.1</w:t>
      </w:r>
      <w:r w:rsidRPr="00E24A72">
        <w:rPr>
          <w:rFonts w:eastAsiaTheme="minorEastAsia"/>
        </w:rPr>
        <w:t xml:space="preserve">-3 shows a histogram of the distribution in zenith angle hitting the </w:t>
      </w:r>
      <w:r w:rsidR="00F942C7" w:rsidRPr="00E24A72">
        <w:rPr>
          <w:rFonts w:eastAsiaTheme="minorEastAsia"/>
        </w:rPr>
        <w:t>500</w:t>
      </w:r>
      <w:r w:rsidR="00F942C7">
        <w:rPr>
          <w:rFonts w:eastAsiaTheme="minorEastAsia"/>
        </w:rPr>
        <w:t>-</w:t>
      </w:r>
      <w:r w:rsidRPr="00E24A72">
        <w:rPr>
          <w:rFonts w:eastAsiaTheme="minorEastAsia"/>
        </w:rPr>
        <w:t>m radius target sphere from Case A</w:t>
      </w:r>
      <w:ins w:id="225" w:author="Bullock, Leanna S. (LARC-C101)[TEAMS3]" w:date="2021-08-03T16:20:00Z">
        <w:r w:rsidR="005953EC" w:rsidRPr="005953EC">
          <w:t xml:space="preserve"> </w:t>
        </w:r>
        <w:r w:rsidR="005953EC">
          <w:t xml:space="preserve">direction distribution looks similar to an </w:t>
        </w:r>
        <w:r w:rsidR="005953EC" w:rsidRPr="00D63A04">
          <w:t>isotropic</w:t>
        </w:r>
        <w:r w:rsidR="005953EC">
          <w:t xml:space="preserve"> distribution</w:t>
        </w:r>
      </w:ins>
      <w:r w:rsidRPr="00E24A72">
        <w:rPr>
          <w:rFonts w:eastAsiaTheme="minorEastAsia"/>
        </w:rPr>
        <w:t>.</w:t>
      </w:r>
      <w:r w:rsidR="00743DCB">
        <w:rPr>
          <w:rFonts w:eastAsiaTheme="minorEastAsia"/>
        </w:rPr>
        <w:t xml:space="preserve"> </w:t>
      </w:r>
      <w:r w:rsidRPr="00E24A72">
        <w:rPr>
          <w:rFonts w:eastAsiaTheme="minorEastAsia"/>
        </w:rPr>
        <w:t xml:space="preserve">The histogram represents the fraction of the </w:t>
      </w:r>
      <w:r w:rsidRPr="00E24A72">
        <w:t>2</w:t>
      </w:r>
      <w:r w:rsidR="00F942C7">
        <w:t> × </w:t>
      </w:r>
      <w:r w:rsidRPr="00E24A72">
        <w:t>10</w:t>
      </w:r>
      <w:r w:rsidRPr="00E24A72">
        <w:rPr>
          <w:vertAlign w:val="superscript"/>
        </w:rPr>
        <w:t>11</w:t>
      </w:r>
      <w:r w:rsidRPr="00E24A72">
        <w:t xml:space="preserve"> total ejecta particles created.</w:t>
      </w:r>
      <w:r w:rsidR="00743DCB">
        <w:t xml:space="preserve"> </w:t>
      </w:r>
      <w:r w:rsidRPr="00E24A72">
        <w:t xml:space="preserve">Note that a </w:t>
      </w:r>
      <w:r w:rsidRPr="00E24A72">
        <w:rPr>
          <w:rFonts w:eastAsiaTheme="minorEastAsia"/>
        </w:rPr>
        <w:t>large number of impacts – roughly half - are ascending from the lunar surface (</w:t>
      </w:r>
      <w:r w:rsidRPr="00E24A72">
        <w:t>zenith angles &gt;90</w:t>
      </w:r>
      <w:r w:rsidRPr="00E24A72">
        <w:rPr>
          <w:rFonts w:eastAsia="Symbol"/>
        </w:rPr>
        <w:t>°)</w:t>
      </w:r>
      <w:r w:rsidRPr="00E24A72">
        <w:rPr>
          <w:rFonts w:eastAsiaTheme="minorEastAsia"/>
        </w:rPr>
        <w:t>.</w:t>
      </w:r>
      <w:r w:rsidR="00743DCB">
        <w:rPr>
          <w:rFonts w:eastAsiaTheme="minorEastAsia"/>
        </w:rPr>
        <w:t xml:space="preserve"> </w:t>
      </w:r>
      <w:r w:rsidRPr="00E24A72">
        <w:rPr>
          <w:rFonts w:eastAsiaTheme="minorEastAsia"/>
        </w:rPr>
        <w:t xml:space="preserve">Figure </w:t>
      </w:r>
      <w:r w:rsidR="00F942C7">
        <w:rPr>
          <w:rFonts w:eastAsiaTheme="minorEastAsia"/>
        </w:rPr>
        <w:t>9.1</w:t>
      </w:r>
      <w:r w:rsidRPr="00E24A72">
        <w:rPr>
          <w:rFonts w:eastAsiaTheme="minorEastAsia"/>
        </w:rPr>
        <w:t xml:space="preserve">-4 </w:t>
      </w:r>
      <w:del w:id="226" w:author="Bullock, Leanna S. (LARC-C101)[TEAMS3]" w:date="2021-08-03T16:23:00Z">
        <w:r w:rsidRPr="00E24A72" w:rsidDel="005953EC">
          <w:rPr>
            <w:rFonts w:eastAsiaTheme="minorEastAsia"/>
          </w:rPr>
          <w:delText xml:space="preserve">shows </w:delText>
        </w:r>
      </w:del>
      <w:ins w:id="227" w:author="Bullock, Leanna S. (LARC-C101)[TEAMS3]" w:date="2021-08-03T16:24:00Z">
        <w:r w:rsidR="005953EC">
          <w:rPr>
            <w:rFonts w:eastAsiaTheme="minorEastAsia"/>
          </w:rPr>
          <w:t>is</w:t>
        </w:r>
      </w:ins>
      <w:ins w:id="228" w:author="Bullock, Leanna S. (LARC-C101)[TEAMS3]" w:date="2021-08-03T16:23:00Z">
        <w:r w:rsidR="005953EC" w:rsidRPr="00E24A72">
          <w:rPr>
            <w:rFonts w:eastAsiaTheme="minorEastAsia"/>
          </w:rPr>
          <w:t xml:space="preserve"> </w:t>
        </w:r>
        <w:r w:rsidR="005953EC">
          <w:t xml:space="preserve">a scatter plot of the relationship of the ejecta zenith angle to the range </w:t>
        </w:r>
      </w:ins>
      <w:ins w:id="229" w:author="Bullock, Leanna S. (LARC-C101)[TEAMS3]" w:date="2021-08-03T16:24:00Z">
        <w:r w:rsidR="005953EC">
          <w:t xml:space="preserve">and </w:t>
        </w:r>
      </w:ins>
      <w:ins w:id="230" w:author="Bullock, Leanna S. (LARC-C101)[TEAMS3]" w:date="2021-08-03T16:23:00Z">
        <w:r w:rsidR="005953EC">
          <w:t>shows that most of the ascending ejecta impacts (zenith angles &gt;90</w:t>
        </w:r>
        <w:r w:rsidR="005953EC" w:rsidRPr="582D3A42">
          <w:rPr>
            <w:rFonts w:ascii="Symbol" w:eastAsia="Symbol" w:hAnsi="Symbol" w:cs="Symbol"/>
          </w:rPr>
          <w:t>°</w:t>
        </w:r>
        <w:r w:rsidR="005953EC">
          <w:t>) are due to nearby primary impacts.</w:t>
        </w:r>
      </w:ins>
      <w:del w:id="231" w:author="Bullock, Leanna S. (LARC-C101)[TEAMS3]" w:date="2021-08-03T16:23:00Z">
        <w:r w:rsidRPr="00E24A72" w:rsidDel="005953EC">
          <w:rPr>
            <w:rFonts w:eastAsiaTheme="minorEastAsia"/>
          </w:rPr>
          <w:delText>the computed distribution of the zenith angle of ejecta as a function of the range of the parent impact</w:delText>
        </w:r>
      </w:del>
      <w:r w:rsidRPr="00E24A72">
        <w:rPr>
          <w:rFonts w:eastAsiaTheme="minorEastAsia"/>
        </w:rPr>
        <w:t>.</w:t>
      </w:r>
      <w:r w:rsidR="00743DCB">
        <w:rPr>
          <w:rFonts w:eastAsiaTheme="minorEastAsia"/>
        </w:rPr>
        <w:t xml:space="preserve"> </w:t>
      </w:r>
      <w:r w:rsidRPr="00E24A72">
        <w:rPr>
          <w:rFonts w:eastAsiaTheme="minorEastAsia"/>
        </w:rPr>
        <w:t>Note that most of the descending impacts are from distant primary impacts all over the Moon; some from the antipode or that travel more than halfway around the Moon before striking the sphere.</w:t>
      </w:r>
      <w:r w:rsidR="00743DCB">
        <w:rPr>
          <w:rFonts w:eastAsiaTheme="minorEastAsia"/>
        </w:rPr>
        <w:t xml:space="preserve"> </w:t>
      </w:r>
      <w:r w:rsidRPr="00E24A72">
        <w:rPr>
          <w:rFonts w:eastAsiaTheme="minorEastAsia"/>
        </w:rPr>
        <w:t>But those that hit ascending from the lunar surface are actually from primary impacts near the sphere</w:t>
      </w:r>
      <w:r w:rsidR="00F942C7">
        <w:rPr>
          <w:rFonts w:eastAsiaTheme="minorEastAsia"/>
        </w:rPr>
        <w:t>—</w:t>
      </w:r>
      <w:r w:rsidRPr="00E24A72">
        <w:rPr>
          <w:rFonts w:eastAsiaTheme="minorEastAsia"/>
        </w:rPr>
        <w:t>within a few km (the actual distance is a function of the physical size and</w:t>
      </w:r>
      <w:r w:rsidRPr="582D3A42">
        <w:rPr>
          <w:rFonts w:eastAsiaTheme="minorEastAsia"/>
        </w:rPr>
        <w:t xml:space="preserve"> shape of the target, and should be considered illustrative that most of these impacts occur within a few radii of the target).</w:t>
      </w:r>
      <w:r w:rsidR="00743DCB">
        <w:rPr>
          <w:rFonts w:eastAsiaTheme="minorEastAsia"/>
        </w:rPr>
        <w:t xml:space="preserve"> </w:t>
      </w:r>
      <w:r w:rsidRPr="582D3A42">
        <w:rPr>
          <w:rFonts w:eastAsiaTheme="minorEastAsia"/>
        </w:rPr>
        <w:t xml:space="preserve">A significant fraction of primary impacts are from </w:t>
      </w:r>
      <w:r w:rsidR="00A8783E">
        <w:rPr>
          <w:rFonts w:eastAsiaTheme="minorEastAsia"/>
        </w:rPr>
        <w:t>“</w:t>
      </w:r>
      <w:r w:rsidRPr="582D3A42">
        <w:rPr>
          <w:rFonts w:eastAsiaTheme="minorEastAsia"/>
        </w:rPr>
        <w:t>beneath</w:t>
      </w:r>
      <w:r w:rsidR="00A8783E">
        <w:rPr>
          <w:rFonts w:eastAsiaTheme="minorEastAsia"/>
        </w:rPr>
        <w:t>”</w:t>
      </w:r>
      <w:r w:rsidRPr="582D3A42">
        <w:rPr>
          <w:rFonts w:eastAsiaTheme="minorEastAsia"/>
        </w:rPr>
        <w:t xml:space="preserve"> the sphere.</w:t>
      </w:r>
      <w:r w:rsidR="00743DCB">
        <w:rPr>
          <w:rFonts w:eastAsiaTheme="minorEastAsia"/>
        </w:rPr>
        <w:t xml:space="preserve"> </w:t>
      </w:r>
      <w:r w:rsidRPr="582D3A42">
        <w:rPr>
          <w:rFonts w:eastAsiaTheme="minorEastAsia"/>
        </w:rPr>
        <w:t xml:space="preserve">While some of these are problematical (how can you have a primary impact if the sphere blocks it?), it does show the considerable contribution of near-field ejecta relative to the more conventional descending ejecta from primary impacts far away. Figure </w:t>
      </w:r>
      <w:r w:rsidR="00F942C7">
        <w:rPr>
          <w:rFonts w:eastAsiaTheme="minorEastAsia"/>
        </w:rPr>
        <w:t>9.1</w:t>
      </w:r>
      <w:r w:rsidRPr="582D3A42">
        <w:rPr>
          <w:rFonts w:eastAsiaTheme="minorEastAsia"/>
        </w:rPr>
        <w:t>-5 shows the normalized distribution of these distances, broken out by whether the impacts are ascending or descending.</w:t>
      </w:r>
      <w:r w:rsidR="00743DCB">
        <w:rPr>
          <w:rFonts w:eastAsiaTheme="minorEastAsia"/>
        </w:rPr>
        <w:t xml:space="preserve"> </w:t>
      </w:r>
      <w:r w:rsidRPr="582D3A42">
        <w:rPr>
          <w:rFonts w:eastAsiaTheme="minorEastAsia"/>
        </w:rPr>
        <w:t xml:space="preserve">~15% of the total ejecta striking the sphere originate from primary impacts </w:t>
      </w:r>
      <w:r w:rsidR="00A8783E">
        <w:rPr>
          <w:rFonts w:eastAsiaTheme="minorEastAsia"/>
        </w:rPr>
        <w:t>“</w:t>
      </w:r>
      <w:r w:rsidRPr="582D3A42">
        <w:rPr>
          <w:rFonts w:eastAsiaTheme="minorEastAsia"/>
        </w:rPr>
        <w:t>beneath</w:t>
      </w:r>
      <w:r w:rsidR="00A8783E">
        <w:rPr>
          <w:rFonts w:eastAsiaTheme="minorEastAsia"/>
        </w:rPr>
        <w:t>”</w:t>
      </w:r>
      <w:r w:rsidRPr="582D3A42">
        <w:rPr>
          <w:rFonts w:eastAsiaTheme="minorEastAsia"/>
        </w:rPr>
        <w:t xml:space="preserve"> the sphere, and ~70% originate from within a </w:t>
      </w:r>
      <w:r w:rsidR="00F942C7" w:rsidRPr="582D3A42">
        <w:rPr>
          <w:rFonts w:eastAsiaTheme="minorEastAsia"/>
        </w:rPr>
        <w:t>10</w:t>
      </w:r>
      <w:r w:rsidR="00F942C7">
        <w:rPr>
          <w:rFonts w:eastAsiaTheme="minorEastAsia"/>
        </w:rPr>
        <w:t>-</w:t>
      </w:r>
      <w:r w:rsidRPr="582D3A42">
        <w:rPr>
          <w:rFonts w:eastAsiaTheme="minorEastAsia"/>
        </w:rPr>
        <w:t>km radius.</w:t>
      </w:r>
      <w:r w:rsidR="00743DCB">
        <w:rPr>
          <w:rFonts w:eastAsiaTheme="minorEastAsia"/>
        </w:rPr>
        <w:t xml:space="preserve"> </w:t>
      </w:r>
      <w:ins w:id="232" w:author="Bullock, Leanna S. (LARC-C101)[TEAMS3]" w:date="2021-08-03T16:27:00Z">
        <w:r w:rsidR="005953EC">
          <w:rPr>
            <w:rFonts w:eastAsiaTheme="minorEastAsia"/>
          </w:rPr>
          <w:t xml:space="preserve">The figure also </w:t>
        </w:r>
      </w:ins>
      <w:ins w:id="233" w:author="Bullock, Leanna S. (LARC-C101)[TEAMS3]" w:date="2021-08-03T16:25:00Z">
        <w:r w:rsidR="005953EC">
          <w:t xml:space="preserve">shows that most of the descending ejecta originates within a few tens of km of the target, and most of the ascending ejecta from even closer. </w:t>
        </w:r>
      </w:ins>
      <w:r w:rsidRPr="582D3A42">
        <w:rPr>
          <w:rFonts w:eastAsiaTheme="minorEastAsia"/>
        </w:rPr>
        <w:t xml:space="preserve">Of the population that strike the target sphere </w:t>
      </w:r>
      <w:r w:rsidR="00A8783E">
        <w:rPr>
          <w:rFonts w:eastAsiaTheme="minorEastAsia"/>
        </w:rPr>
        <w:t>“</w:t>
      </w:r>
      <w:r w:rsidRPr="582D3A42">
        <w:rPr>
          <w:rFonts w:eastAsiaTheme="minorEastAsia"/>
        </w:rPr>
        <w:t>from below</w:t>
      </w:r>
      <w:r w:rsidR="00F942C7">
        <w:rPr>
          <w:rFonts w:eastAsiaTheme="minorEastAsia"/>
        </w:rPr>
        <w:t>,</w:t>
      </w:r>
      <w:r w:rsidR="00A8783E">
        <w:rPr>
          <w:rFonts w:eastAsiaTheme="minorEastAsia"/>
        </w:rPr>
        <w:t>”</w:t>
      </w:r>
      <w:r w:rsidRPr="582D3A42">
        <w:rPr>
          <w:rFonts w:eastAsiaTheme="minorEastAsia"/>
        </w:rPr>
        <w:t xml:space="preserve"> virtually all are from primary impacts very close to the target sphere (the simulation shows &lt;10 km, but that precise distance is a function of the shape and size of the </w:t>
      </w:r>
      <w:r w:rsidR="00F942C7" w:rsidRPr="582D3A42">
        <w:rPr>
          <w:rFonts w:eastAsiaTheme="minorEastAsia"/>
        </w:rPr>
        <w:t>500</w:t>
      </w:r>
      <w:r w:rsidR="00F942C7">
        <w:rPr>
          <w:rFonts w:eastAsiaTheme="minorEastAsia"/>
        </w:rPr>
        <w:t>-</w:t>
      </w:r>
      <w:r w:rsidRPr="582D3A42">
        <w:rPr>
          <w:rFonts w:eastAsiaTheme="minorEastAsia"/>
        </w:rPr>
        <w:t>m radius sphere).</w:t>
      </w:r>
      <w:r w:rsidR="00743DCB">
        <w:rPr>
          <w:rFonts w:eastAsiaTheme="minorEastAsia"/>
        </w:rPr>
        <w:t xml:space="preserve"> </w:t>
      </w:r>
      <w:r w:rsidRPr="582D3A42">
        <w:rPr>
          <w:rFonts w:eastAsiaTheme="minorEastAsia"/>
        </w:rPr>
        <w:t xml:space="preserve">Of the population that strike the target sphere </w:t>
      </w:r>
      <w:r w:rsidR="00A8783E">
        <w:rPr>
          <w:rFonts w:eastAsiaTheme="minorEastAsia"/>
        </w:rPr>
        <w:t>“</w:t>
      </w:r>
      <w:r w:rsidRPr="582D3A42">
        <w:rPr>
          <w:rFonts w:eastAsiaTheme="minorEastAsia"/>
        </w:rPr>
        <w:t>from above</w:t>
      </w:r>
      <w:r w:rsidR="00F942C7">
        <w:rPr>
          <w:rFonts w:eastAsiaTheme="minorEastAsia"/>
        </w:rPr>
        <w:t>,</w:t>
      </w:r>
      <w:r w:rsidR="00A8783E">
        <w:rPr>
          <w:rFonts w:eastAsiaTheme="minorEastAsia"/>
        </w:rPr>
        <w:t>”</w:t>
      </w:r>
      <w:r w:rsidRPr="582D3A42">
        <w:rPr>
          <w:rFonts w:eastAsiaTheme="minorEastAsia"/>
        </w:rPr>
        <w:t xml:space="preserve"> 40% come from the near field (&lt;10 km), and most (&gt;85%) are from distances within 100 km.</w:t>
      </w:r>
      <w:r w:rsidR="00743DCB">
        <w:rPr>
          <w:rFonts w:eastAsiaTheme="minorEastAsia"/>
        </w:rPr>
        <w:t xml:space="preserve"> </w:t>
      </w:r>
      <w:r w:rsidRPr="582D3A42">
        <w:rPr>
          <w:rFonts w:eastAsiaTheme="minorEastAsia"/>
        </w:rPr>
        <w:t xml:space="preserve">Only a small fraction come from distant parts of the Moon. There are probably some geometry effects from the finite size of </w:t>
      </w:r>
      <w:r w:rsidRPr="582D3A42">
        <w:rPr>
          <w:rFonts w:eastAsiaTheme="minorEastAsia"/>
        </w:rPr>
        <w:lastRenderedPageBreak/>
        <w:t>the (</w:t>
      </w:r>
      <w:r w:rsidR="00F942C7" w:rsidRPr="582D3A42">
        <w:rPr>
          <w:rFonts w:eastAsiaTheme="minorEastAsia"/>
        </w:rPr>
        <w:t>500</w:t>
      </w:r>
      <w:r w:rsidR="00F942C7">
        <w:rPr>
          <w:rFonts w:eastAsiaTheme="minorEastAsia"/>
        </w:rPr>
        <w:t>-</w:t>
      </w:r>
      <w:r w:rsidRPr="582D3A42">
        <w:rPr>
          <w:rFonts w:eastAsiaTheme="minorEastAsia"/>
        </w:rPr>
        <w:t>m diameter) sphere used in the calculations that affect these precise ranges, but the general trend should be correct.</w:t>
      </w:r>
    </w:p>
    <w:p w14:paraId="570DE4FA" w14:textId="77777777" w:rsidR="006E3317" w:rsidRPr="00941AA0" w:rsidRDefault="006E3317" w:rsidP="000C081E">
      <w:pPr>
        <w:pStyle w:val="FigureCentered"/>
        <w:rPr>
          <w:rFonts w:eastAsiaTheme="minorEastAsia"/>
        </w:rPr>
      </w:pPr>
      <w:r>
        <w:rPr>
          <w:noProof/>
        </w:rPr>
        <w:drawing>
          <wp:inline distT="0" distB="0" distL="0" distR="0" wp14:anchorId="229DABFF" wp14:editId="6A82B8F2">
            <wp:extent cx="4450038" cy="2851150"/>
            <wp:effectExtent l="0" t="0" r="8255" b="6350"/>
            <wp:docPr id="14" name="Picture 14"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25">
                      <a:extLst>
                        <a:ext uri="{28A0092B-C50C-407E-A947-70E740481C1C}">
                          <a14:useLocalDpi xmlns:a14="http://schemas.microsoft.com/office/drawing/2010/main" val="0"/>
                        </a:ext>
                      </a:extLst>
                    </a:blip>
                    <a:srcRect l="1511" t="5045" r="1781" b="1513"/>
                    <a:stretch/>
                  </pic:blipFill>
                  <pic:spPr bwMode="auto">
                    <a:xfrm>
                      <a:off x="0" y="0"/>
                      <a:ext cx="4459158" cy="2856993"/>
                    </a:xfrm>
                    <a:prstGeom prst="rect">
                      <a:avLst/>
                    </a:prstGeom>
                    <a:ln>
                      <a:noFill/>
                    </a:ln>
                    <a:extLst>
                      <a:ext uri="{53640926-AAD7-44D8-BBD7-CCE9431645EC}">
                        <a14:shadowObscured xmlns:a14="http://schemas.microsoft.com/office/drawing/2010/main"/>
                      </a:ext>
                    </a:extLst>
                  </pic:spPr>
                </pic:pic>
              </a:graphicData>
            </a:graphic>
          </wp:inline>
        </w:drawing>
      </w:r>
    </w:p>
    <w:p w14:paraId="4B164015" w14:textId="21C34C30" w:rsidR="006E3317" w:rsidRPr="00941AA0" w:rsidRDefault="582D3A42" w:rsidP="00D63A04">
      <w:pPr>
        <w:pStyle w:val="Figure"/>
      </w:pPr>
      <w:bookmarkStart w:id="234" w:name="_Toc73517322"/>
      <w:bookmarkStart w:id="235" w:name="_Toc80082883"/>
      <w:r>
        <w:t xml:space="preserve">Figure </w:t>
      </w:r>
      <w:r w:rsidR="00F942C7">
        <w:t>9.1</w:t>
      </w:r>
      <w:r>
        <w:t>-3</w:t>
      </w:r>
      <w:r w:rsidR="005953EC">
        <w:t xml:space="preserve">. </w:t>
      </w:r>
      <w:ins w:id="236" w:author="Bullock, Leanna S. (LARC-C101)[TEAMS3]" w:date="2021-08-03T16:20:00Z">
        <w:r w:rsidR="005953EC">
          <w:rPr>
            <w:rFonts w:eastAsiaTheme="minorEastAsia"/>
          </w:rPr>
          <w:t>H</w:t>
        </w:r>
      </w:ins>
      <w:ins w:id="237" w:author="Bullock, Leanna S. (LARC-C101)[TEAMS3]" w:date="2021-08-03T16:19:00Z">
        <w:r w:rsidR="005953EC" w:rsidRPr="00E24A72">
          <w:rPr>
            <w:rFonts w:eastAsiaTheme="minorEastAsia"/>
          </w:rPr>
          <w:t xml:space="preserve">istogram of </w:t>
        </w:r>
      </w:ins>
      <w:ins w:id="238" w:author="Bullock, Leanna S. (LARC-C101)[TEAMS3]" w:date="2021-08-03T16:20:00Z">
        <w:r w:rsidR="005953EC">
          <w:rPr>
            <w:rFonts w:eastAsiaTheme="minorEastAsia"/>
          </w:rPr>
          <w:t>D</w:t>
        </w:r>
      </w:ins>
      <w:ins w:id="239" w:author="Bullock, Leanna S. (LARC-C101)[TEAMS3]" w:date="2021-08-03T16:19:00Z">
        <w:r w:rsidR="005953EC" w:rsidRPr="00E24A72">
          <w:rPr>
            <w:rFonts w:eastAsiaTheme="minorEastAsia"/>
          </w:rPr>
          <w:t>istribution in Zenith Angle Hitting 500</w:t>
        </w:r>
      </w:ins>
      <w:ins w:id="240" w:author="Bullock, Leanna S. (LARC-C101)[TEAMS3]" w:date="2021-08-03T16:21:00Z">
        <w:r w:rsidR="005953EC">
          <w:rPr>
            <w:rFonts w:eastAsiaTheme="minorEastAsia"/>
          </w:rPr>
          <w:t>-</w:t>
        </w:r>
      </w:ins>
      <w:ins w:id="241" w:author="Bullock, Leanna S. (LARC-C101)[TEAMS3]" w:date="2021-08-03T16:19:00Z">
        <w:r w:rsidR="005953EC" w:rsidRPr="00E24A72">
          <w:rPr>
            <w:rFonts w:eastAsiaTheme="minorEastAsia"/>
          </w:rPr>
          <w:t>m Radius Target Sphere from Case A</w:t>
        </w:r>
        <w:r w:rsidR="005953EC">
          <w:t xml:space="preserve"> </w:t>
        </w:r>
      </w:ins>
      <w:commentRangeStart w:id="242"/>
      <w:del w:id="243" w:author="Bullock, Leanna S. (LARC-C101)[TEAMS3]" w:date="2021-08-03T16:20:00Z">
        <w:r w:rsidDel="005953EC">
          <w:delText xml:space="preserve">The distribution in zenith angle </w:delText>
        </w:r>
      </w:del>
      <w:commentRangeEnd w:id="242"/>
      <w:r w:rsidR="005C36B6">
        <w:rPr>
          <w:rStyle w:val="CommentReference"/>
          <w:rFonts w:ascii="Times New Roman" w:hAnsi="Times New Roman"/>
          <w:b w:val="0"/>
          <w:i w:val="0"/>
          <w:szCs w:val="20"/>
        </w:rPr>
        <w:commentReference w:id="242"/>
      </w:r>
      <w:del w:id="244" w:author="Bullock, Leanna S. (LARC-C101)[TEAMS3]" w:date="2021-08-03T16:20:00Z">
        <w:r w:rsidDel="005953EC">
          <w:delText xml:space="preserve">of simulated ejecta hitting the 500 m sphere using the Case A direction distribution looks similar to an </w:delText>
        </w:r>
        <w:r w:rsidRPr="00D63A04" w:rsidDel="005953EC">
          <w:delText>isotropic</w:delText>
        </w:r>
        <w:r w:rsidDel="005953EC">
          <w:delText xml:space="preserve"> distribution.</w:delText>
        </w:r>
      </w:del>
      <w:bookmarkEnd w:id="234"/>
      <w:bookmarkEnd w:id="235"/>
    </w:p>
    <w:p w14:paraId="2FA549BC" w14:textId="40773FC7" w:rsidR="006E3317" w:rsidRPr="00941AA0" w:rsidRDefault="006E3317" w:rsidP="000C081E">
      <w:pPr>
        <w:pStyle w:val="FigureCentered"/>
      </w:pPr>
      <w:r>
        <w:rPr>
          <w:noProof/>
        </w:rPr>
        <w:drawing>
          <wp:inline distT="0" distB="0" distL="0" distR="0" wp14:anchorId="169D1AB7" wp14:editId="16949786">
            <wp:extent cx="4991288" cy="3613150"/>
            <wp:effectExtent l="0" t="0" r="0" b="6350"/>
            <wp:docPr id="1595927700" name="Picture 15959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l="1667" t="1533" r="1249" b="1533"/>
                    <a:stretch/>
                  </pic:blipFill>
                  <pic:spPr bwMode="auto">
                    <a:xfrm>
                      <a:off x="0" y="0"/>
                      <a:ext cx="5005001" cy="3623076"/>
                    </a:xfrm>
                    <a:prstGeom prst="rect">
                      <a:avLst/>
                    </a:prstGeom>
                    <a:ln>
                      <a:noFill/>
                    </a:ln>
                    <a:extLst>
                      <a:ext uri="{53640926-AAD7-44D8-BBD7-CCE9431645EC}">
                        <a14:shadowObscured xmlns:a14="http://schemas.microsoft.com/office/drawing/2010/main"/>
                      </a:ext>
                    </a:extLst>
                  </pic:spPr>
                </pic:pic>
              </a:graphicData>
            </a:graphic>
          </wp:inline>
        </w:drawing>
      </w:r>
    </w:p>
    <w:p w14:paraId="6B250C7C" w14:textId="5C4E9BBC" w:rsidR="00D63A04" w:rsidRDefault="582D3A42" w:rsidP="00D63A04">
      <w:pPr>
        <w:pStyle w:val="Figure"/>
      </w:pPr>
      <w:bookmarkStart w:id="245" w:name="_Toc73517323"/>
      <w:bookmarkStart w:id="246" w:name="_Toc80082884"/>
      <w:r>
        <w:t xml:space="preserve">Figure </w:t>
      </w:r>
      <w:r w:rsidR="00F942C7">
        <w:t>9.1</w:t>
      </w:r>
      <w:r>
        <w:t>-4</w:t>
      </w:r>
      <w:r w:rsidR="005953EC">
        <w:t xml:space="preserve">. </w:t>
      </w:r>
      <w:ins w:id="247" w:author="Bullock, Leanna S. (LARC-C101)[TEAMS3]" w:date="2021-08-03T16:21:00Z">
        <w:r w:rsidR="005953EC" w:rsidRPr="00E24A72">
          <w:rPr>
            <w:rFonts w:eastAsiaTheme="minorEastAsia"/>
          </w:rPr>
          <w:t xml:space="preserve">Computed Distribution of Zenith Angle of </w:t>
        </w:r>
      </w:ins>
      <w:ins w:id="248" w:author="Bullock, Leanna S. (LARC-C101)[TEAMS3]" w:date="2021-08-03T16:22:00Z">
        <w:r w:rsidR="005953EC">
          <w:rPr>
            <w:rFonts w:eastAsiaTheme="minorEastAsia"/>
          </w:rPr>
          <w:t>E</w:t>
        </w:r>
      </w:ins>
      <w:ins w:id="249" w:author="Bullock, Leanna S. (LARC-C101)[TEAMS3]" w:date="2021-08-03T16:21:00Z">
        <w:r w:rsidR="005953EC" w:rsidRPr="00E24A72">
          <w:rPr>
            <w:rFonts w:eastAsiaTheme="minorEastAsia"/>
          </w:rPr>
          <w:t xml:space="preserve">jecta as a </w:t>
        </w:r>
      </w:ins>
      <w:ins w:id="250" w:author="Bullock, Leanna S. (LARC-C101)[TEAMS3]" w:date="2021-08-03T16:22:00Z">
        <w:r w:rsidR="005953EC">
          <w:rPr>
            <w:rFonts w:eastAsiaTheme="minorEastAsia"/>
          </w:rPr>
          <w:t>F</w:t>
        </w:r>
      </w:ins>
      <w:ins w:id="251" w:author="Bullock, Leanna S. (LARC-C101)[TEAMS3]" w:date="2021-08-03T16:21:00Z">
        <w:r w:rsidR="005953EC" w:rsidRPr="00E24A72">
          <w:rPr>
            <w:rFonts w:eastAsiaTheme="minorEastAsia"/>
          </w:rPr>
          <w:t xml:space="preserve">unction of </w:t>
        </w:r>
      </w:ins>
      <w:ins w:id="252" w:author="Bullock, Leanna S. (LARC-C101)[TEAMS3]" w:date="2021-08-03T16:22:00Z">
        <w:r w:rsidR="005953EC">
          <w:rPr>
            <w:rFonts w:eastAsiaTheme="minorEastAsia"/>
          </w:rPr>
          <w:t>R</w:t>
        </w:r>
      </w:ins>
      <w:ins w:id="253" w:author="Bullock, Leanna S. (LARC-C101)[TEAMS3]" w:date="2021-08-03T16:21:00Z">
        <w:r w:rsidR="005953EC" w:rsidRPr="00E24A72">
          <w:rPr>
            <w:rFonts w:eastAsiaTheme="minorEastAsia"/>
          </w:rPr>
          <w:t xml:space="preserve">ange of </w:t>
        </w:r>
      </w:ins>
      <w:ins w:id="254" w:author="Bullock, Leanna S. (LARC-C101)[TEAMS3]" w:date="2021-08-03T16:22:00Z">
        <w:r w:rsidR="005953EC">
          <w:rPr>
            <w:rFonts w:eastAsiaTheme="minorEastAsia"/>
          </w:rPr>
          <w:t>P</w:t>
        </w:r>
      </w:ins>
      <w:ins w:id="255" w:author="Bullock, Leanna S. (LARC-C101)[TEAMS3]" w:date="2021-08-03T16:21:00Z">
        <w:r w:rsidR="005953EC" w:rsidRPr="00E24A72">
          <w:rPr>
            <w:rFonts w:eastAsiaTheme="minorEastAsia"/>
          </w:rPr>
          <w:t xml:space="preserve">arent </w:t>
        </w:r>
      </w:ins>
      <w:ins w:id="256" w:author="Bullock, Leanna S. (LARC-C101)[TEAMS3]" w:date="2021-08-03T16:22:00Z">
        <w:r w:rsidR="005953EC">
          <w:rPr>
            <w:rFonts w:eastAsiaTheme="minorEastAsia"/>
          </w:rPr>
          <w:t>I</w:t>
        </w:r>
      </w:ins>
      <w:ins w:id="257" w:author="Bullock, Leanna S. (LARC-C101)[TEAMS3]" w:date="2021-08-03T16:21:00Z">
        <w:r w:rsidR="005953EC" w:rsidRPr="00E24A72">
          <w:rPr>
            <w:rFonts w:eastAsiaTheme="minorEastAsia"/>
          </w:rPr>
          <w:t>mpact</w:t>
        </w:r>
        <w:r w:rsidR="005953EC">
          <w:t xml:space="preserve"> </w:t>
        </w:r>
      </w:ins>
      <w:commentRangeStart w:id="258"/>
      <w:del w:id="259" w:author="Bullock, Leanna S. (LARC-C101)[TEAMS3]" w:date="2021-08-03T16:23:00Z">
        <w:r w:rsidDel="005953EC">
          <w:delText xml:space="preserve">A scatter plot of the relationship of the ejecta zenith angle to the range shows that most of the ascending ejecta impacts (zenith </w:delText>
        </w:r>
      </w:del>
      <w:commentRangeEnd w:id="258"/>
      <w:r w:rsidR="005C36B6">
        <w:rPr>
          <w:rStyle w:val="CommentReference"/>
          <w:rFonts w:ascii="Times New Roman" w:hAnsi="Times New Roman"/>
          <w:b w:val="0"/>
          <w:i w:val="0"/>
          <w:szCs w:val="20"/>
        </w:rPr>
        <w:commentReference w:id="258"/>
      </w:r>
      <w:del w:id="260" w:author="Bullock, Leanna S. (LARC-C101)[TEAMS3]" w:date="2021-08-03T16:23:00Z">
        <w:r w:rsidDel="005953EC">
          <w:delText>angles &gt;90</w:delText>
        </w:r>
        <w:r w:rsidRPr="582D3A42" w:rsidDel="005953EC">
          <w:rPr>
            <w:rFonts w:ascii="Symbol" w:eastAsia="Symbol" w:hAnsi="Symbol" w:cs="Symbol"/>
          </w:rPr>
          <w:delText>°</w:delText>
        </w:r>
        <w:r w:rsidDel="005953EC">
          <w:delText>) are due to nearby primary impacts.</w:delText>
        </w:r>
      </w:del>
      <w:bookmarkEnd w:id="245"/>
      <w:bookmarkEnd w:id="246"/>
    </w:p>
    <w:p w14:paraId="74A5A51C" w14:textId="5CB6C80A" w:rsidR="006E3317" w:rsidRPr="00941AA0" w:rsidRDefault="006E3317" w:rsidP="00D63A04">
      <w:pPr>
        <w:pStyle w:val="FigureCentered"/>
      </w:pPr>
      <w:r>
        <w:rPr>
          <w:noProof/>
        </w:rPr>
        <w:lastRenderedPageBreak/>
        <w:drawing>
          <wp:inline distT="0" distB="0" distL="0" distR="0" wp14:anchorId="4EAF17B4" wp14:editId="357DEAEF">
            <wp:extent cx="4972941" cy="3644900"/>
            <wp:effectExtent l="0" t="0" r="0" b="0"/>
            <wp:docPr id="785751428" name="Picture 78575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334" t="1149" r="972" b="2107"/>
                    <a:stretch/>
                  </pic:blipFill>
                  <pic:spPr bwMode="auto">
                    <a:xfrm>
                      <a:off x="0" y="0"/>
                      <a:ext cx="4980849" cy="3650696"/>
                    </a:xfrm>
                    <a:prstGeom prst="rect">
                      <a:avLst/>
                    </a:prstGeom>
                    <a:ln>
                      <a:noFill/>
                    </a:ln>
                    <a:extLst>
                      <a:ext uri="{53640926-AAD7-44D8-BBD7-CCE9431645EC}">
                        <a14:shadowObscured xmlns:a14="http://schemas.microsoft.com/office/drawing/2010/main"/>
                      </a:ext>
                    </a:extLst>
                  </pic:spPr>
                </pic:pic>
              </a:graphicData>
            </a:graphic>
          </wp:inline>
        </w:drawing>
      </w:r>
    </w:p>
    <w:p w14:paraId="11BC24E0" w14:textId="7A321EA0" w:rsidR="006E3317" w:rsidRPr="00941AA0" w:rsidRDefault="582D3A42" w:rsidP="00D63A04">
      <w:pPr>
        <w:pStyle w:val="Figure"/>
      </w:pPr>
      <w:bookmarkStart w:id="261" w:name="_Toc73517324"/>
      <w:bookmarkStart w:id="262" w:name="_Toc80082885"/>
      <w:r>
        <w:t xml:space="preserve">Figure </w:t>
      </w:r>
      <w:r w:rsidR="00F942C7">
        <w:t>9.1</w:t>
      </w:r>
      <w:r>
        <w:t>-5</w:t>
      </w:r>
      <w:r w:rsidR="005953EC">
        <w:t xml:space="preserve">. Normalized Cumulative Distribution </w:t>
      </w:r>
      <w:r>
        <w:t xml:space="preserve">of </w:t>
      </w:r>
      <w:r w:rsidR="005953EC">
        <w:t>D</w:t>
      </w:r>
      <w:r>
        <w:t xml:space="preserve">istance to </w:t>
      </w:r>
      <w:r w:rsidR="005953EC">
        <w:t xml:space="preserve">Primary Impact Location </w:t>
      </w:r>
      <w:commentRangeStart w:id="263"/>
      <w:del w:id="264" w:author="Bullock, Leanna S. (LARC-C101)[TEAMS3]" w:date="2021-08-03T16:25:00Z">
        <w:r w:rsidDel="005953EC">
          <w:delText>shows that most of the descending ejecta originates within a few tens of km of the target, and most of the ascending ejecta from even closer.</w:delText>
        </w:r>
        <w:bookmarkEnd w:id="261"/>
        <w:r w:rsidDel="005953EC">
          <w:delText xml:space="preserve"> </w:delText>
        </w:r>
      </w:del>
      <w:commentRangeEnd w:id="263"/>
      <w:r w:rsidR="005C36B6">
        <w:rPr>
          <w:rStyle w:val="CommentReference"/>
          <w:rFonts w:ascii="Times New Roman" w:hAnsi="Times New Roman"/>
          <w:b w:val="0"/>
          <w:i w:val="0"/>
          <w:szCs w:val="20"/>
        </w:rPr>
        <w:commentReference w:id="263"/>
      </w:r>
      <w:bookmarkEnd w:id="262"/>
    </w:p>
    <w:p w14:paraId="79DF6908" w14:textId="2D63514E" w:rsidR="006E3317" w:rsidRPr="00941AA0" w:rsidRDefault="582D3A42" w:rsidP="006E3317">
      <w:pPr>
        <w:pStyle w:val="BodyText"/>
      </w:pPr>
      <w:r>
        <w:t>The total number of ejecta simulated for this calculation was 2</w:t>
      </w:r>
      <w:r w:rsidR="00F942C7">
        <w:t> × </w:t>
      </w:r>
      <w:r>
        <w:t>10</w:t>
      </w:r>
      <w:r w:rsidRPr="582D3A42">
        <w:rPr>
          <w:vertAlign w:val="superscript"/>
        </w:rPr>
        <w:t>11</w:t>
      </w:r>
      <w:r>
        <w:t>.</w:t>
      </w:r>
      <w:r w:rsidR="00743DCB">
        <w:t xml:space="preserve"> </w:t>
      </w:r>
      <w:r>
        <w:t xml:space="preserve">Of these, 7610 hit the target from descending trajectories, which means for every ejecta particle created the probability of striking a target </w:t>
      </w:r>
      <w:r w:rsidR="00A8783E">
        <w:t>“</w:t>
      </w:r>
      <w:r>
        <w:t>from above</w:t>
      </w:r>
      <w:r w:rsidR="00A8783E">
        <w:t>”</w:t>
      </w:r>
      <w:r>
        <w:t xml:space="preserve"> is approximately 4.8</w:t>
      </w:r>
      <w:r w:rsidR="00F942C7">
        <w:t> × </w:t>
      </w:r>
      <w:r>
        <w:t>10</w:t>
      </w:r>
      <w:r w:rsidRPr="582D3A42">
        <w:rPr>
          <w:vertAlign w:val="superscript"/>
        </w:rPr>
        <w:t>-14</w:t>
      </w:r>
      <w:r>
        <w:t xml:space="preserve"> per square meter of target.</w:t>
      </w:r>
      <w:r w:rsidR="00743DCB">
        <w:t xml:space="preserve"> </w:t>
      </w:r>
      <w:r>
        <w:t xml:space="preserve">There were 7812 that hit the target on ascending trajectories, with a probability of striking the targe </w:t>
      </w:r>
      <w:r w:rsidR="00A8783E">
        <w:t>“</w:t>
      </w:r>
      <w:r>
        <w:t>from below</w:t>
      </w:r>
      <w:r w:rsidR="00A8783E">
        <w:t>”</w:t>
      </w:r>
      <w:r>
        <w:t xml:space="preserve"> of 5.0</w:t>
      </w:r>
      <w:r w:rsidR="00F942C7">
        <w:t> × </w:t>
      </w:r>
      <w:r>
        <w:t>10</w:t>
      </w:r>
      <w:r w:rsidRPr="582D3A42">
        <w:rPr>
          <w:vertAlign w:val="superscript"/>
        </w:rPr>
        <w:t>-14</w:t>
      </w:r>
      <w:r>
        <w:t xml:space="preserve"> per square meter.</w:t>
      </w:r>
      <w:r w:rsidR="00743DCB">
        <w:t xml:space="preserve"> </w:t>
      </w:r>
    </w:p>
    <w:p w14:paraId="0ACD58F0" w14:textId="6FCDDD07" w:rsidR="006E3317" w:rsidRPr="00941AA0" w:rsidRDefault="582D3A42" w:rsidP="006E3317">
      <w:pPr>
        <w:pStyle w:val="BodyText"/>
      </w:pPr>
      <w:r>
        <w:t>The actual numbers, of course, are dependent on the details of the simulation.</w:t>
      </w:r>
      <w:r w:rsidR="00743DCB">
        <w:t xml:space="preserve"> </w:t>
      </w:r>
      <w:r>
        <w:t xml:space="preserve">To demonstrate this, Figure </w:t>
      </w:r>
      <w:r w:rsidR="00F942C7">
        <w:t>9.1</w:t>
      </w:r>
      <w:r>
        <w:t>-6 shows the zenith angle histogram of Case B60.</w:t>
      </w:r>
      <w:r w:rsidR="00743DCB">
        <w:t xml:space="preserve"> </w:t>
      </w:r>
      <w:r>
        <w:t>Note that the shape of the distribution changes, but the fraction of descending and ascending ejecta hitting the target shows that these are both of similar magnitude.</w:t>
      </w:r>
      <w:ins w:id="265" w:author="Bullock, Leanna S. (LARC-C101)[TEAMS3]" w:date="2021-08-03T16:32:00Z">
        <w:r w:rsidR="005953EC">
          <w:t xml:space="preserve"> The distribution in zenith angle of simulated ejecta hitting the 500-m sphere </w:t>
        </w:r>
        <w:r w:rsidR="005953EC" w:rsidRPr="00D63A04">
          <w:t>using</w:t>
        </w:r>
        <w:r w:rsidR="005953EC">
          <w:t xml:space="preserve"> the Case B60 direction distribution shows similar ascending/descending symmetry as in Case A.</w:t>
        </w:r>
      </w:ins>
      <w:r w:rsidR="00743DCB">
        <w:t xml:space="preserve"> </w:t>
      </w:r>
      <w:r>
        <w:t>Of a total of 10</w:t>
      </w:r>
      <w:r w:rsidRPr="582D3A42">
        <w:rPr>
          <w:vertAlign w:val="superscript"/>
        </w:rPr>
        <w:t>11</w:t>
      </w:r>
      <w:r>
        <w:t xml:space="preserve"> total ejecta particles created, 4936 hit on descending trajectories for a probability of 6.3</w:t>
      </w:r>
      <w:r w:rsidR="00F942C7">
        <w:t> × </w:t>
      </w:r>
      <w:r>
        <w:t>10</w:t>
      </w:r>
      <w:r w:rsidRPr="582D3A42">
        <w:rPr>
          <w:vertAlign w:val="superscript"/>
        </w:rPr>
        <w:t>-14</w:t>
      </w:r>
      <w:r>
        <w:t>, and 5210 hit on ascending trajectories</w:t>
      </w:r>
      <w:r w:rsidR="004830D6">
        <w:t xml:space="preserve"> </w:t>
      </w:r>
      <w:r>
        <w:t>for a probability of 6.6</w:t>
      </w:r>
      <w:r w:rsidR="00F942C7">
        <w:t> × </w:t>
      </w:r>
      <w:r>
        <w:t>10</w:t>
      </w:r>
      <w:r w:rsidRPr="582D3A42">
        <w:rPr>
          <w:vertAlign w:val="superscript"/>
        </w:rPr>
        <w:t>-14</w:t>
      </w:r>
      <w:r>
        <w:t>.</w:t>
      </w:r>
      <w:r w:rsidR="00743DCB">
        <w:t xml:space="preserve"> </w:t>
      </w:r>
      <w:r>
        <w:t>Not</w:t>
      </w:r>
      <w:r w:rsidR="005953EC">
        <w:t>e</w:t>
      </w:r>
      <w:r>
        <w:t xml:space="preserve"> these numbers are slightly higher than for Case A.</w:t>
      </w:r>
    </w:p>
    <w:p w14:paraId="02D99A93" w14:textId="77777777" w:rsidR="006E3317" w:rsidRPr="00941AA0" w:rsidRDefault="006E3317" w:rsidP="000C081E">
      <w:pPr>
        <w:pStyle w:val="FigureCentered"/>
      </w:pPr>
      <w:r>
        <w:rPr>
          <w:noProof/>
        </w:rPr>
        <w:lastRenderedPageBreak/>
        <w:drawing>
          <wp:inline distT="0" distB="0" distL="0" distR="0" wp14:anchorId="0CE5C17A" wp14:editId="4B78947D">
            <wp:extent cx="4470400" cy="2779703"/>
            <wp:effectExtent l="0" t="0" r="6350" b="1905"/>
            <wp:docPr id="20" name="Picture 20"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rotWithShape="1">
                    <a:blip r:embed="rId28">
                      <a:extLst>
                        <a:ext uri="{28A0092B-C50C-407E-A947-70E740481C1C}">
                          <a14:useLocalDpi xmlns:a14="http://schemas.microsoft.com/office/drawing/2010/main" val="0"/>
                        </a:ext>
                      </a:extLst>
                    </a:blip>
                    <a:srcRect l="1505" t="1901" r="1826" b="1504"/>
                    <a:stretch/>
                  </pic:blipFill>
                  <pic:spPr bwMode="auto">
                    <a:xfrm>
                      <a:off x="0" y="0"/>
                      <a:ext cx="4503766" cy="2800450"/>
                    </a:xfrm>
                    <a:prstGeom prst="rect">
                      <a:avLst/>
                    </a:prstGeom>
                    <a:ln>
                      <a:noFill/>
                    </a:ln>
                    <a:extLst>
                      <a:ext uri="{53640926-AAD7-44D8-BBD7-CCE9431645EC}">
                        <a14:shadowObscured xmlns:a14="http://schemas.microsoft.com/office/drawing/2010/main"/>
                      </a:ext>
                    </a:extLst>
                  </pic:spPr>
                </pic:pic>
              </a:graphicData>
            </a:graphic>
          </wp:inline>
        </w:drawing>
      </w:r>
    </w:p>
    <w:p w14:paraId="710BB365" w14:textId="2BAC5F96" w:rsidR="006E3317" w:rsidRPr="00941AA0" w:rsidRDefault="582D3A42" w:rsidP="00D63A04">
      <w:pPr>
        <w:pStyle w:val="Figure"/>
      </w:pPr>
      <w:bookmarkStart w:id="266" w:name="_Toc73517325"/>
      <w:bookmarkStart w:id="267" w:name="_Toc80082886"/>
      <w:r>
        <w:t xml:space="preserve">Figure </w:t>
      </w:r>
      <w:r w:rsidR="00F942C7">
        <w:t>9.1</w:t>
      </w:r>
      <w:r>
        <w:t>-6</w:t>
      </w:r>
      <w:r w:rsidR="005953EC">
        <w:t xml:space="preserve">. </w:t>
      </w:r>
      <w:ins w:id="268" w:author="Bullock, Leanna S. (LARC-C101)[TEAMS3]" w:date="2021-08-03T16:33:00Z">
        <w:r w:rsidR="005953EC">
          <w:t>Zenith Angle Histogram of Case B60</w:t>
        </w:r>
      </w:ins>
      <w:del w:id="269" w:author="Bullock, Leanna S. (LARC-C101)[TEAMS3]" w:date="2021-08-03T16:30:00Z">
        <w:r w:rsidDel="005953EC">
          <w:delText xml:space="preserve">The </w:delText>
        </w:r>
        <w:commentRangeStart w:id="270"/>
        <w:r w:rsidDel="005953EC">
          <w:delText xml:space="preserve">distribution in zenith angle of simulated ejecta hitting the 500 m sphere </w:delText>
        </w:r>
        <w:r w:rsidRPr="00D63A04" w:rsidDel="005953EC">
          <w:delText>using</w:delText>
        </w:r>
        <w:r w:rsidDel="005953EC">
          <w:delText xml:space="preserve"> the Case B60 direction distribution shows similar ascending/descending symmetry as in Case A</w:delText>
        </w:r>
      </w:del>
      <w:commentRangeEnd w:id="270"/>
      <w:r w:rsidR="005C36B6">
        <w:rPr>
          <w:rStyle w:val="CommentReference"/>
          <w:rFonts w:ascii="Times New Roman" w:hAnsi="Times New Roman"/>
          <w:b w:val="0"/>
          <w:i w:val="0"/>
          <w:szCs w:val="20"/>
        </w:rPr>
        <w:commentReference w:id="270"/>
      </w:r>
      <w:del w:id="271" w:author="Bullock, Leanna S. (LARC-C101)[TEAMS3]" w:date="2021-08-03T16:30:00Z">
        <w:r w:rsidDel="005953EC">
          <w:delText>.</w:delText>
        </w:r>
      </w:del>
      <w:bookmarkEnd w:id="266"/>
      <w:bookmarkEnd w:id="267"/>
    </w:p>
    <w:p w14:paraId="68EE1A29" w14:textId="47A54DF4" w:rsidR="006E3317" w:rsidRPr="00941AA0" w:rsidRDefault="582D3A42" w:rsidP="006E3317">
      <w:pPr>
        <w:pStyle w:val="BodyText"/>
      </w:pPr>
      <w:r>
        <w:t xml:space="preserve">For Case B45, Figure </w:t>
      </w:r>
      <w:r w:rsidR="00F942C7">
        <w:t>9.1</w:t>
      </w:r>
      <w:r>
        <w:t>-7 shows similar symmetry for ascending and descending ejecta as the other cases, though the shape of the zenith angle distribution is different.</w:t>
      </w:r>
      <w:r w:rsidR="00743DCB">
        <w:t xml:space="preserve"> </w:t>
      </w:r>
      <w:moveToRangeStart w:id="272" w:author="Bullock, Leanna S. (LARC-C101)[TEAMS3]" w:date="2021-08-03T16:34:00Z" w:name="move78900864"/>
      <w:moveTo w:id="273" w:author="Bullock, Leanna S. (LARC-C101)[TEAMS3]" w:date="2021-08-03T16:34:00Z">
        <w:r w:rsidR="005953EC">
          <w:t xml:space="preserve">The distribution in zenith angle of simulated ejecta </w:t>
        </w:r>
        <w:r w:rsidR="005953EC" w:rsidRPr="00D63A04">
          <w:t>hitting</w:t>
        </w:r>
        <w:r w:rsidR="005953EC">
          <w:t xml:space="preserve"> the 500</w:t>
        </w:r>
        <w:del w:id="274" w:author="Bullock, Leanna S. (LARC-C101)[TEAMS3]" w:date="2021-08-03T16:34:00Z">
          <w:r w:rsidR="005953EC" w:rsidDel="005953EC">
            <w:delText xml:space="preserve"> </w:delText>
          </w:r>
        </w:del>
      </w:moveTo>
      <w:ins w:id="275" w:author="Bullock, Leanna S. (LARC-C101)[TEAMS3]" w:date="2021-08-03T16:34:00Z">
        <w:r w:rsidR="005953EC">
          <w:t>-</w:t>
        </w:r>
      </w:ins>
      <w:moveTo w:id="276" w:author="Bullock, Leanna S. (LARC-C101)[TEAMS3]" w:date="2021-08-03T16:34:00Z">
        <w:r w:rsidR="005953EC">
          <w:t>m sphere using the Case B45 direction distribution shows similar ascending/descending symmetry as in Case A and Case B60.</w:t>
        </w:r>
      </w:moveTo>
      <w:moveToRangeEnd w:id="272"/>
      <w:ins w:id="277" w:author="Bullock, Leanna S. (LARC-C101)[TEAMS3]" w:date="2021-08-03T16:34:00Z">
        <w:r w:rsidR="005953EC">
          <w:t xml:space="preserve"> </w:t>
        </w:r>
      </w:ins>
      <w:r>
        <w:t>Of a total of 10</w:t>
      </w:r>
      <w:r w:rsidRPr="582D3A42">
        <w:rPr>
          <w:vertAlign w:val="superscript"/>
        </w:rPr>
        <w:t>11</w:t>
      </w:r>
      <w:r>
        <w:t xml:space="preserve"> total ejecta particles created, 4311 hit on descending trajectories for a probability of 5.5</w:t>
      </w:r>
      <w:r w:rsidR="00F942C7">
        <w:t> × </w:t>
      </w:r>
      <w:r>
        <w:t>10</w:t>
      </w:r>
      <w:r w:rsidRPr="582D3A42">
        <w:rPr>
          <w:vertAlign w:val="superscript"/>
        </w:rPr>
        <w:t>-14</w:t>
      </w:r>
      <w:r>
        <w:t xml:space="preserve"> per square meter, and 4243 hit on ascending trajectories, for a probability of 5.4</w:t>
      </w:r>
      <w:r w:rsidR="00F942C7">
        <w:t> × </w:t>
      </w:r>
      <w:r>
        <w:t>10</w:t>
      </w:r>
      <w:r w:rsidRPr="582D3A42">
        <w:rPr>
          <w:vertAlign w:val="superscript"/>
        </w:rPr>
        <w:t>-14</w:t>
      </w:r>
      <w:r>
        <w:t xml:space="preserve"> per square meter.</w:t>
      </w:r>
    </w:p>
    <w:p w14:paraId="116E7A07" w14:textId="058BA62A" w:rsidR="006E3317" w:rsidRPr="00941AA0" w:rsidRDefault="582D3A42" w:rsidP="006E3317">
      <w:pPr>
        <w:pStyle w:val="BodyText"/>
      </w:pPr>
      <w:r>
        <w:t>While there are some differences, depending on the detailed ejecta model chosen, the trend is the same: similar probabilities of each ejecta particle hitting the target sphere, and approximately the same flux from ascending and descending trajectories.</w:t>
      </w:r>
      <w:r w:rsidR="00743DCB">
        <w:t xml:space="preserve"> </w:t>
      </w:r>
    </w:p>
    <w:p w14:paraId="564C1DEE" w14:textId="77777777" w:rsidR="006E3317" w:rsidRPr="00941AA0" w:rsidRDefault="006E3317" w:rsidP="000C081E">
      <w:pPr>
        <w:pStyle w:val="FigureCentered"/>
      </w:pPr>
      <w:r w:rsidRPr="00941AA0">
        <w:rPr>
          <w:noProof/>
        </w:rPr>
        <w:lastRenderedPageBreak/>
        <w:drawing>
          <wp:inline distT="0" distB="0" distL="0" distR="0" wp14:anchorId="5086F9A3" wp14:editId="61425CA1">
            <wp:extent cx="4431797" cy="2787650"/>
            <wp:effectExtent l="0" t="0" r="6985" b="0"/>
            <wp:docPr id="21" name="Picture 21"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histogramDescription automatically generated"/>
                    <pic:cNvPicPr>
                      <a:picLocks noChangeAspect="1" noChangeArrowheads="1"/>
                    </pic:cNvPicPr>
                  </pic:nvPicPr>
                  <pic:blipFill rotWithShape="1">
                    <a:blip r:embed="rId29">
                      <a:extLst>
                        <a:ext uri="{28A0092B-C50C-407E-A947-70E740481C1C}">
                          <a14:useLocalDpi xmlns:a14="http://schemas.microsoft.com/office/drawing/2010/main" val="0"/>
                        </a:ext>
                      </a:extLst>
                    </a:blip>
                    <a:srcRect l="962" r="1669" b="2786"/>
                    <a:stretch/>
                  </pic:blipFill>
                  <pic:spPr bwMode="auto">
                    <a:xfrm>
                      <a:off x="0" y="0"/>
                      <a:ext cx="4467652" cy="2810203"/>
                    </a:xfrm>
                    <a:prstGeom prst="rect">
                      <a:avLst/>
                    </a:prstGeom>
                    <a:noFill/>
                    <a:ln>
                      <a:noFill/>
                    </a:ln>
                    <a:extLst>
                      <a:ext uri="{53640926-AAD7-44D8-BBD7-CCE9431645EC}">
                        <a14:shadowObscured xmlns:a14="http://schemas.microsoft.com/office/drawing/2010/main"/>
                      </a:ext>
                    </a:extLst>
                  </pic:spPr>
                </pic:pic>
              </a:graphicData>
            </a:graphic>
          </wp:inline>
        </w:drawing>
      </w:r>
    </w:p>
    <w:p w14:paraId="4953286A" w14:textId="3561C473" w:rsidR="006E3317" w:rsidRPr="00941AA0" w:rsidRDefault="582D3A42" w:rsidP="00D63A04">
      <w:pPr>
        <w:pStyle w:val="Figure"/>
      </w:pPr>
      <w:bookmarkStart w:id="278" w:name="_Toc73517326"/>
      <w:bookmarkStart w:id="279" w:name="_Toc80082887"/>
      <w:r>
        <w:t xml:space="preserve">Figure </w:t>
      </w:r>
      <w:r w:rsidR="00A73B31">
        <w:t>9.1</w:t>
      </w:r>
      <w:r>
        <w:t>-7</w:t>
      </w:r>
      <w:r w:rsidR="005953EC">
        <w:t xml:space="preserve">. </w:t>
      </w:r>
      <w:ins w:id="280" w:author="Bullock, Leanna S. (LARC-C101)[TEAMS3]" w:date="2021-08-03T16:35:00Z">
        <w:r w:rsidR="005953EC">
          <w:t>Zenith Angle Histogram of Case B45</w:t>
        </w:r>
      </w:ins>
      <w:moveFromRangeStart w:id="281" w:author="Bullock, Leanna S. (LARC-C101)[TEAMS3]" w:date="2021-08-03T16:34:00Z" w:name="move78900864"/>
      <w:moveFrom w:id="282" w:author="Bullock, Leanna S. (LARC-C101)[TEAMS3]" w:date="2021-08-03T16:34:00Z">
        <w:r w:rsidDel="005953EC">
          <w:t xml:space="preserve">The </w:t>
        </w:r>
        <w:commentRangeStart w:id="283"/>
        <w:r w:rsidDel="005953EC">
          <w:t xml:space="preserve">distribution in zenith angle of simulated ejecta </w:t>
        </w:r>
        <w:r w:rsidRPr="00D63A04" w:rsidDel="005953EC">
          <w:t>hitting</w:t>
        </w:r>
        <w:r w:rsidDel="005953EC">
          <w:t xml:space="preserve"> the 500 m sphere using the Case B45 direction distribution shows similar ascending/descending symmetry as in Case A and </w:t>
        </w:r>
      </w:moveFrom>
      <w:commentRangeEnd w:id="283"/>
      <w:r w:rsidR="005C36B6">
        <w:rPr>
          <w:rStyle w:val="CommentReference"/>
          <w:rFonts w:ascii="Times New Roman" w:hAnsi="Times New Roman"/>
          <w:b w:val="0"/>
          <w:i w:val="0"/>
          <w:szCs w:val="20"/>
        </w:rPr>
        <w:commentReference w:id="283"/>
      </w:r>
      <w:moveFrom w:id="284" w:author="Bullock, Leanna S. (LARC-C101)[TEAMS3]" w:date="2021-08-03T16:34:00Z">
        <w:r w:rsidDel="005953EC">
          <w:t>Case B60.</w:t>
        </w:r>
      </w:moveFrom>
      <w:bookmarkEnd w:id="278"/>
      <w:bookmarkEnd w:id="279"/>
      <w:moveFromRangeEnd w:id="281"/>
    </w:p>
    <w:p w14:paraId="16424DF1" w14:textId="38EA1714" w:rsidR="006E3317" w:rsidRPr="00941AA0" w:rsidRDefault="582D3A42" w:rsidP="006E3317">
      <w:pPr>
        <w:pStyle w:val="BodyText"/>
      </w:pPr>
      <w:r>
        <w:t>One other parameter to consider is that some ejecta may leave the impact crater with velocities exceeding the escape speed.</w:t>
      </w:r>
      <w:r w:rsidR="00743DCB">
        <w:t xml:space="preserve"> </w:t>
      </w:r>
      <w:r>
        <w:t>These are typically ignored for descending ejecta, as they will not re-encounter the surface of the Moon.</w:t>
      </w:r>
      <w:r w:rsidR="00743DCB">
        <w:t xml:space="preserve"> </w:t>
      </w:r>
      <w:r>
        <w:t xml:space="preserve">However, secondaries from the near field that exceed the escape velocity can still impact the target while on ascending trajectories, so limiting to speeds below the escape velocity may undercount that population hitting the target </w:t>
      </w:r>
      <w:r w:rsidR="00A8783E">
        <w:t>“</w:t>
      </w:r>
      <w:r>
        <w:t>from below</w:t>
      </w:r>
      <w:r w:rsidR="00A73B31">
        <w:t>.</w:t>
      </w:r>
      <w:r w:rsidR="00A8783E">
        <w:t>”</w:t>
      </w:r>
      <w:r w:rsidR="00743DCB">
        <w:t xml:space="preserve"> </w:t>
      </w:r>
    </w:p>
    <w:p w14:paraId="1AEDDDC3" w14:textId="4FBBCAA2" w:rsidR="006E3317" w:rsidRPr="00941AA0" w:rsidRDefault="582D3A42" w:rsidP="000C081E">
      <w:pPr>
        <w:pStyle w:val="BodyText"/>
      </w:pPr>
      <w:r>
        <w:t>As MeMoSeE only computes ejecta from impacts at least a minimum distance away, the ascending contribution is currently not taken into account.</w:t>
      </w:r>
      <w:r w:rsidR="00743DCB">
        <w:t xml:space="preserve"> </w:t>
      </w:r>
      <w:r>
        <w:t xml:space="preserve">While the details of primary impacts that occur </w:t>
      </w:r>
      <w:r w:rsidR="00A8783E">
        <w:t>“</w:t>
      </w:r>
      <w:r>
        <w:t>below</w:t>
      </w:r>
      <w:r w:rsidR="00A8783E">
        <w:t>”</w:t>
      </w:r>
      <w:r>
        <w:t xml:space="preserve"> the asset are not clear, it is clear that the ascending ejecta component can be of the same order of magnitude as the contribution from the more </w:t>
      </w:r>
      <w:r w:rsidR="00A8783E">
        <w:t>“</w:t>
      </w:r>
      <w:r>
        <w:t>traditional</w:t>
      </w:r>
      <w:r w:rsidR="00A8783E">
        <w:t>”</w:t>
      </w:r>
      <w:r>
        <w:t xml:space="preserve"> long-distance descending ejecta.</w:t>
      </w:r>
      <w:r w:rsidR="00743DCB">
        <w:t xml:space="preserve"> </w:t>
      </w:r>
      <w:r>
        <w:t>This means any complete ejecta model will ultimately need to include this component from primary impacts near the asset.</w:t>
      </w:r>
    </w:p>
    <w:p w14:paraId="3B0ECFAF" w14:textId="72464A37" w:rsidR="52DA572E" w:rsidRDefault="582D3A42" w:rsidP="52DA572E">
      <w:pPr>
        <w:pStyle w:val="BodyText"/>
      </w:pPr>
      <w:r>
        <w:t xml:space="preserve">Note that the nature of the </w:t>
      </w:r>
      <w:r w:rsidR="00A8783E">
        <w:t>“</w:t>
      </w:r>
      <w:r w:rsidR="00A73B31">
        <w:t>long-</w:t>
      </w:r>
      <w:r>
        <w:t>range</w:t>
      </w:r>
      <w:r w:rsidR="00A8783E">
        <w:t>”</w:t>
      </w:r>
      <w:r>
        <w:t xml:space="preserve"> ejecta allows the model to treat the asset in a simple manner much like orbital debris or meteoroids; only taking into account the projected area of the surfaces.</w:t>
      </w:r>
      <w:r w:rsidR="00743DCB">
        <w:t xml:space="preserve"> </w:t>
      </w:r>
      <w:r>
        <w:t xml:space="preserve">However, if the </w:t>
      </w:r>
      <w:r w:rsidR="00A8783E">
        <w:t>“</w:t>
      </w:r>
      <w:r w:rsidR="00A73B31">
        <w:t>short-</w:t>
      </w:r>
      <w:r>
        <w:t>range</w:t>
      </w:r>
      <w:r w:rsidR="00A8783E">
        <w:t>”</w:t>
      </w:r>
      <w:r>
        <w:t xml:space="preserve"> component is computed, the detailed geometry of the asset may become important; especially how the asset </w:t>
      </w:r>
      <w:r w:rsidR="00A8783E">
        <w:t>“</w:t>
      </w:r>
      <w:r>
        <w:t>shadows</w:t>
      </w:r>
      <w:r w:rsidR="00A8783E">
        <w:t>”</w:t>
      </w:r>
      <w:r>
        <w:t xml:space="preserve"> primary impacts from </w:t>
      </w:r>
      <w:r w:rsidR="00A8783E">
        <w:t>“</w:t>
      </w:r>
      <w:r>
        <w:t>below</w:t>
      </w:r>
      <w:r w:rsidR="00A8783E">
        <w:t>”</w:t>
      </w:r>
      <w:r>
        <w:t xml:space="preserve"> it.</w:t>
      </w:r>
      <w:r w:rsidR="00743DCB">
        <w:t xml:space="preserve"> </w:t>
      </w:r>
      <w:r>
        <w:t>This may mean the assumption of a sphere may not be a good one for a particular flux calculation for a particular asset.</w:t>
      </w:r>
      <w:r w:rsidR="00743DCB">
        <w:t xml:space="preserve"> </w:t>
      </w:r>
      <w:r>
        <w:t>Therefore, the results presented here are intended to show the general effects, not to be definitive computations of the relative contribution of the different types of ejecta.</w:t>
      </w:r>
    </w:p>
    <w:p w14:paraId="6581D6FF" w14:textId="206F4C7B" w:rsidR="52DA572E" w:rsidRPr="00152780" w:rsidRDefault="66B506F5" w:rsidP="66B506F5">
      <w:pPr>
        <w:pStyle w:val="BodyText"/>
      </w:pPr>
      <w:bookmarkStart w:id="285" w:name="_Hlk80030644"/>
      <w:r w:rsidRPr="00152780">
        <w:rPr>
          <w:b/>
          <w:bCs/>
        </w:rPr>
        <w:t>Finding 11:</w:t>
      </w:r>
      <w:r w:rsidRPr="00152780">
        <w:t xml:space="preserve"> Monte Carlo results have been used to test the flux algorithms used in MeMoSeE.</w:t>
      </w:r>
      <w:r w:rsidR="00743DCB" w:rsidRPr="00152780">
        <w:t xml:space="preserve"> </w:t>
      </w:r>
    </w:p>
    <w:p w14:paraId="59659C5C" w14:textId="6B9974CE" w:rsidR="66B506F5" w:rsidRPr="00152780" w:rsidRDefault="66B506F5" w:rsidP="66B506F5">
      <w:pPr>
        <w:pStyle w:val="BodyText"/>
      </w:pPr>
      <w:bookmarkStart w:id="286" w:name="_Hlk80030664"/>
      <w:bookmarkEnd w:id="285"/>
      <w:r w:rsidRPr="00152780">
        <w:rPr>
          <w:b/>
          <w:bCs/>
        </w:rPr>
        <w:t>Recommendation 10:</w:t>
      </w:r>
      <w:r w:rsidR="00743DCB" w:rsidRPr="00152780">
        <w:rPr>
          <w:b/>
          <w:bCs/>
        </w:rPr>
        <w:t xml:space="preserve"> </w:t>
      </w:r>
      <w:r w:rsidRPr="00152780">
        <w:t>Use the Monte Carlo flux calculation results provided to verify model flux calculations.</w:t>
      </w:r>
    </w:p>
    <w:p w14:paraId="6E0BE8E4" w14:textId="6BBDBC80" w:rsidR="66B506F5" w:rsidRPr="00152780" w:rsidRDefault="66B506F5" w:rsidP="66B506F5">
      <w:pPr>
        <w:pStyle w:val="BodyText"/>
      </w:pPr>
      <w:bookmarkStart w:id="287" w:name="_Hlk80030654"/>
      <w:bookmarkEnd w:id="286"/>
      <w:r w:rsidRPr="00152780">
        <w:rPr>
          <w:b/>
          <w:bCs/>
        </w:rPr>
        <w:t>Finding 12:</w:t>
      </w:r>
      <w:r w:rsidRPr="00152780">
        <w:t xml:space="preserve"> The flux of ascending ejecta (i.e., striking the asset </w:t>
      </w:r>
      <w:r w:rsidR="00A8783E" w:rsidRPr="00152780">
        <w:t>“</w:t>
      </w:r>
      <w:r w:rsidRPr="00152780">
        <w:t>from below</w:t>
      </w:r>
      <w:r w:rsidR="00A8783E" w:rsidRPr="00152780">
        <w:t>”</w:t>
      </w:r>
      <w:r w:rsidRPr="00152780">
        <w:t xml:space="preserve">) generated by primary impacts close to the asset can be of a similar order of magnitude as the flux of descending ejecta (i.e., striking the asset </w:t>
      </w:r>
      <w:r w:rsidR="00A8783E" w:rsidRPr="00152780">
        <w:t>“</w:t>
      </w:r>
      <w:r w:rsidRPr="00152780">
        <w:t>from above</w:t>
      </w:r>
      <w:r w:rsidR="00A8783E" w:rsidRPr="00152780">
        <w:t>”</w:t>
      </w:r>
      <w:r w:rsidRPr="00152780">
        <w:t>) due to impacts farther away.</w:t>
      </w:r>
      <w:r w:rsidR="00743DCB" w:rsidRPr="00152780">
        <w:t xml:space="preserve"> </w:t>
      </w:r>
      <w:r w:rsidRPr="00152780">
        <w:t xml:space="preserve">However, </w:t>
      </w:r>
      <w:r w:rsidRPr="00152780">
        <w:lastRenderedPageBreak/>
        <w:t>the ascending population is not currently included in the model. The detailed effect of this ascending component of the flux on an asset is dependent on the detailed shape of that asset.</w:t>
      </w:r>
    </w:p>
    <w:p w14:paraId="7F2AE04C" w14:textId="3A6769C9" w:rsidR="66B506F5" w:rsidRPr="00152780" w:rsidRDefault="66B506F5" w:rsidP="66B506F5">
      <w:pPr>
        <w:pStyle w:val="BodyText"/>
        <w:rPr>
          <w:szCs w:val="24"/>
        </w:rPr>
      </w:pPr>
      <w:bookmarkStart w:id="288" w:name="_Hlk80030671"/>
      <w:bookmarkEnd w:id="287"/>
      <w:r w:rsidRPr="00152780">
        <w:rPr>
          <w:b/>
          <w:bCs/>
          <w:szCs w:val="24"/>
        </w:rPr>
        <w:t>Recommendation 11:</w:t>
      </w:r>
      <w:r w:rsidRPr="00152780">
        <w:rPr>
          <w:szCs w:val="24"/>
        </w:rPr>
        <w:t xml:space="preserve"> Include in future versions of the model effects of ascending ejecta from primary impacts that occur very close to the asset.</w:t>
      </w:r>
    </w:p>
    <w:p w14:paraId="0FC6BE86" w14:textId="5ADEDE5A" w:rsidR="006E3317" w:rsidRPr="004830D6" w:rsidRDefault="582D3A42" w:rsidP="00681CFD">
      <w:pPr>
        <w:pStyle w:val="Heading2"/>
        <w:rPr>
          <w:highlight w:val="yellow"/>
        </w:rPr>
      </w:pPr>
      <w:bookmarkStart w:id="289" w:name="_Toc80082829"/>
      <w:bookmarkEnd w:id="288"/>
      <w:r w:rsidRPr="004830D6">
        <w:t>9.2</w:t>
      </w:r>
      <w:r w:rsidR="000C081E" w:rsidRPr="004830D6">
        <w:tab/>
      </w:r>
      <w:r w:rsidRPr="004830D6">
        <w:t>Stochastic Behavior of Primaries</w:t>
      </w:r>
      <w:bookmarkEnd w:id="289"/>
    </w:p>
    <w:p w14:paraId="5687C8FC" w14:textId="3A2D8BBC" w:rsidR="006E3317" w:rsidRPr="00941AA0" w:rsidRDefault="582D3A42" w:rsidP="006E3317">
      <w:pPr>
        <w:pStyle w:val="BodyText"/>
      </w:pPr>
      <w:r>
        <w:t>This Monte Carlo method of simulating average numbers of impacts may help reveal the effects of another phenomenon.</w:t>
      </w:r>
      <w:r w:rsidR="00743DCB">
        <w:t xml:space="preserve"> </w:t>
      </w:r>
      <w:r>
        <w:t xml:space="preserve">Primary impacts by larger impactors are rare, but primary impacts by smaller impactors are more common, and behave more like a constant </w:t>
      </w:r>
      <w:r w:rsidR="00A8783E">
        <w:t>“</w:t>
      </w:r>
      <w:r>
        <w:t>rain</w:t>
      </w:r>
      <w:r w:rsidR="00A8783E">
        <w:t>”</w:t>
      </w:r>
      <w:r>
        <w:t xml:space="preserve"> over the lunar surface.</w:t>
      </w:r>
      <w:r w:rsidR="00743DCB">
        <w:t xml:space="preserve"> </w:t>
      </w:r>
      <w:r>
        <w:t>Primary impacts that contribute a large probability to impact risk are those close to the asset.</w:t>
      </w:r>
      <w:r w:rsidR="00743DCB">
        <w:t xml:space="preserve"> </w:t>
      </w:r>
      <w:r>
        <w:t>For very large impactors, the probability of hitting within a short distance of the asset during a finite time is very low, but the risk contribution of such rare events is very high.</w:t>
      </w:r>
      <w:r w:rsidR="00743DCB">
        <w:t xml:space="preserve"> </w:t>
      </w:r>
      <w:r>
        <w:t xml:space="preserve">Using the distribution in Figure </w:t>
      </w:r>
      <w:r w:rsidR="001617D2">
        <w:t>9.1</w:t>
      </w:r>
      <w:r>
        <w:t>-5 for the descending population, it is possible to simulate a number of finite time intervals, and see the variability of the flux.</w:t>
      </w:r>
      <w:r w:rsidR="00743DCB">
        <w:t xml:space="preserve"> </w:t>
      </w:r>
      <w:r>
        <w:t xml:space="preserve">Figures </w:t>
      </w:r>
      <w:r w:rsidR="001617D2">
        <w:t xml:space="preserve">9.2-1 </w:t>
      </w:r>
      <w:r w:rsidR="00422303">
        <w:t xml:space="preserve">through </w:t>
      </w:r>
      <w:r w:rsidR="001617D2">
        <w:t>9.2-3</w:t>
      </w:r>
      <w:r>
        <w:t xml:space="preserve"> show the results of such a simulation.</w:t>
      </w:r>
      <w:r w:rsidR="00743DCB">
        <w:t xml:space="preserve"> </w:t>
      </w:r>
      <w:r>
        <w:t>Each case uses a different expectation value of the number of primary impacts.</w:t>
      </w:r>
      <w:r w:rsidR="00743DCB">
        <w:t xml:space="preserve"> </w:t>
      </w:r>
    </w:p>
    <w:p w14:paraId="32364F21" w14:textId="77777777" w:rsidR="006E3317" w:rsidRPr="00941AA0" w:rsidRDefault="006E3317" w:rsidP="000C081E">
      <w:pPr>
        <w:pStyle w:val="BodyTextKeepwithNext"/>
      </w:pPr>
      <w:r w:rsidRPr="00941AA0">
        <w:t>The Monte Carlo procedure is as follows:</w:t>
      </w:r>
    </w:p>
    <w:p w14:paraId="688667D2" w14:textId="334884F2" w:rsidR="006E3317" w:rsidRPr="00941AA0" w:rsidRDefault="4CF4C7DE" w:rsidP="004947FE">
      <w:pPr>
        <w:pStyle w:val="ListParagraph"/>
        <w:numPr>
          <w:ilvl w:val="0"/>
          <w:numId w:val="2"/>
        </w:numPr>
        <w:spacing w:after="160" w:line="259" w:lineRule="auto"/>
        <w:contextualSpacing/>
      </w:pPr>
      <w:r>
        <w:t>An integer number of primary impacts is generated from a Poisson sample of the expectation value (10.0, 100.0, and 1</w:t>
      </w:r>
      <w:r w:rsidR="001617D2">
        <w:t>,</w:t>
      </w:r>
      <w:r>
        <w:t>000.0)</w:t>
      </w:r>
    </w:p>
    <w:p w14:paraId="0749E465" w14:textId="77777777" w:rsidR="006E3317" w:rsidRPr="00941AA0" w:rsidRDefault="006E3317" w:rsidP="004947FE">
      <w:pPr>
        <w:pStyle w:val="ListParagraph"/>
        <w:numPr>
          <w:ilvl w:val="0"/>
          <w:numId w:val="2"/>
        </w:numPr>
        <w:spacing w:after="160" w:line="259" w:lineRule="auto"/>
        <w:contextualSpacing/>
      </w:pPr>
      <w:r w:rsidRPr="00941AA0">
        <w:t>Those primary impacts are distributed randomly around the Moon</w:t>
      </w:r>
    </w:p>
    <w:p w14:paraId="38CBA8E5" w14:textId="00567D59" w:rsidR="006E3317" w:rsidRPr="00941AA0" w:rsidRDefault="006E3317" w:rsidP="004947FE">
      <w:pPr>
        <w:pStyle w:val="ListParagraph"/>
        <w:numPr>
          <w:ilvl w:val="0"/>
          <w:numId w:val="2"/>
        </w:numPr>
        <w:spacing w:after="160" w:line="259" w:lineRule="auto"/>
        <w:contextualSpacing/>
      </w:pPr>
      <w:r w:rsidRPr="00941AA0">
        <w:t>For each primary impact, the probability of a</w:t>
      </w:r>
      <w:r>
        <w:t>n ejecta</w:t>
      </w:r>
      <w:r w:rsidRPr="00941AA0">
        <w:t xml:space="preserve"> impact on the sphere is computed using the curve in Figure </w:t>
      </w:r>
      <w:r w:rsidR="001617D2">
        <w:t>9.1</w:t>
      </w:r>
      <w:r w:rsidRPr="00941AA0">
        <w:t>-5</w:t>
      </w:r>
    </w:p>
    <w:p w14:paraId="781B277D" w14:textId="77777777" w:rsidR="006E3317" w:rsidRPr="00941AA0" w:rsidRDefault="006E3317" w:rsidP="004947FE">
      <w:pPr>
        <w:pStyle w:val="ListParagraph"/>
        <w:numPr>
          <w:ilvl w:val="0"/>
          <w:numId w:val="2"/>
        </w:numPr>
        <w:spacing w:after="160" w:line="259" w:lineRule="auto"/>
        <w:contextualSpacing/>
      </w:pPr>
      <w:r w:rsidRPr="00941AA0">
        <w:t>The probability is summed, and compared to the average value</w:t>
      </w:r>
    </w:p>
    <w:p w14:paraId="1C78D2FF" w14:textId="6FBA4BF4" w:rsidR="006E3317" w:rsidRPr="00941AA0" w:rsidRDefault="006E3317" w:rsidP="004947FE">
      <w:pPr>
        <w:pStyle w:val="ListParagraph"/>
        <w:numPr>
          <w:ilvl w:val="0"/>
          <w:numId w:val="2"/>
        </w:numPr>
        <w:spacing w:after="160" w:line="259" w:lineRule="auto"/>
        <w:contextualSpacing/>
      </w:pPr>
      <w:r w:rsidRPr="00941AA0">
        <w:t>The process is repeated at step 1 until a sufficient number of Monte Carlo runs have been completed</w:t>
      </w:r>
    </w:p>
    <w:p w14:paraId="484FA167" w14:textId="10FF5478" w:rsidR="006E3317" w:rsidRPr="00941AA0" w:rsidRDefault="582D3A42" w:rsidP="000C081E">
      <w:pPr>
        <w:pStyle w:val="BodyText"/>
      </w:pPr>
      <w:r>
        <w:t>The figures show the distributions in these fluxes for each random pattern of primary impacts scaled to the mean value, considering only the descending component of the flux.</w:t>
      </w:r>
    </w:p>
    <w:p w14:paraId="589DEC3D" w14:textId="3B67FF0B" w:rsidR="006E3317" w:rsidRPr="00941AA0" w:rsidRDefault="006E3317" w:rsidP="000C081E">
      <w:pPr>
        <w:pStyle w:val="FigureCentered"/>
      </w:pPr>
      <w:r>
        <w:rPr>
          <w:noProof/>
        </w:rPr>
        <w:lastRenderedPageBreak/>
        <w:drawing>
          <wp:inline distT="0" distB="0" distL="0" distR="0" wp14:anchorId="73C1E3B9" wp14:editId="1B91BC2D">
            <wp:extent cx="3657600" cy="2883173"/>
            <wp:effectExtent l="0" t="0" r="0" b="0"/>
            <wp:docPr id="2001252785" name="Picture 200125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1252785"/>
                    <pic:cNvPicPr/>
                  </pic:nvPicPr>
                  <pic:blipFill rotWithShape="1">
                    <a:blip r:embed="rId30">
                      <a:extLst>
                        <a:ext uri="{28A0092B-C50C-407E-A947-70E740481C1C}">
                          <a14:useLocalDpi xmlns:a14="http://schemas.microsoft.com/office/drawing/2010/main" val="0"/>
                        </a:ext>
                      </a:extLst>
                    </a:blip>
                    <a:srcRect r="2916" b="988"/>
                    <a:stretch/>
                  </pic:blipFill>
                  <pic:spPr bwMode="auto">
                    <a:xfrm>
                      <a:off x="0" y="0"/>
                      <a:ext cx="3665257" cy="2889209"/>
                    </a:xfrm>
                    <a:prstGeom prst="rect">
                      <a:avLst/>
                    </a:prstGeom>
                    <a:ln>
                      <a:noFill/>
                    </a:ln>
                    <a:extLst>
                      <a:ext uri="{53640926-AAD7-44D8-BBD7-CCE9431645EC}">
                        <a14:shadowObscured xmlns:a14="http://schemas.microsoft.com/office/drawing/2010/main"/>
                      </a:ext>
                    </a:extLst>
                  </pic:spPr>
                </pic:pic>
              </a:graphicData>
            </a:graphic>
          </wp:inline>
        </w:drawing>
      </w:r>
    </w:p>
    <w:p w14:paraId="3D7CCEE8" w14:textId="11136ED7" w:rsidR="006E3317" w:rsidRPr="00941AA0" w:rsidRDefault="582D3A42" w:rsidP="00681CFD">
      <w:pPr>
        <w:pStyle w:val="Figure"/>
      </w:pPr>
      <w:bookmarkStart w:id="290" w:name="_Toc73517327"/>
      <w:bookmarkStart w:id="291" w:name="_Toc80082888"/>
      <w:r>
        <w:t xml:space="preserve">Figure </w:t>
      </w:r>
      <w:r w:rsidR="001617D2">
        <w:t>9.2-1</w:t>
      </w:r>
      <w:r w:rsidR="005953EC">
        <w:t xml:space="preserve">. </w:t>
      </w:r>
      <w:commentRangeStart w:id="292"/>
      <w:del w:id="293" w:author="Bullock, Leanna S. (LARC-C101)[TEAMS3]" w:date="2021-08-03T16:41:00Z">
        <w:r w:rsidDel="00422303">
          <w:delText xml:space="preserve">The </w:delText>
        </w:r>
      </w:del>
      <w:r w:rsidR="00422303">
        <w:t>R</w:t>
      </w:r>
      <w:r>
        <w:t xml:space="preserve">ange in </w:t>
      </w:r>
      <w:r w:rsidR="00422303">
        <w:t xml:space="preserve">Possible Flux Values Scaled </w:t>
      </w:r>
      <w:r>
        <w:t xml:space="preserve">to </w:t>
      </w:r>
      <w:del w:id="294" w:author="Bullock, Leanna S. (LARC-C101)[TEAMS3]" w:date="2021-08-03T16:41:00Z">
        <w:r w:rsidDel="00422303">
          <w:delText xml:space="preserve">the </w:delText>
        </w:r>
      </w:del>
      <w:r w:rsidR="00422303">
        <w:t xml:space="preserve">Average Descending Flux </w:t>
      </w:r>
      <w:r>
        <w:t xml:space="preserve">for N </w:t>
      </w:r>
      <w:r w:rsidR="00422303">
        <w:t xml:space="preserve">Primary Impacts </w:t>
      </w:r>
      <w:r>
        <w:t xml:space="preserve">(chosen from </w:t>
      </w:r>
      <w:del w:id="295" w:author="Bullock, Leanna S. (LARC-C101)[TEAMS3]" w:date="2021-08-05T08:28:00Z">
        <w:r w:rsidDel="001617D2">
          <w:delText xml:space="preserve">the </w:delText>
        </w:r>
      </w:del>
      <w:r>
        <w:t xml:space="preserve">Poisson expectation value of 10.0) </w:t>
      </w:r>
      <w:r w:rsidR="00422303" w:rsidRPr="00681CFD">
        <w:t>Randomly</w:t>
      </w:r>
      <w:r w:rsidR="00422303">
        <w:t xml:space="preserve"> Distributed Over </w:t>
      </w:r>
      <w:r>
        <w:t xml:space="preserve">the </w:t>
      </w:r>
      <w:r w:rsidR="00422303">
        <w:t>S</w:t>
      </w:r>
      <w:r>
        <w:t>urface of the Moon</w:t>
      </w:r>
      <w:commentRangeEnd w:id="292"/>
      <w:r w:rsidR="005C36B6">
        <w:rPr>
          <w:rStyle w:val="CommentReference"/>
          <w:rFonts w:ascii="Times New Roman" w:hAnsi="Times New Roman"/>
          <w:b w:val="0"/>
          <w:i w:val="0"/>
          <w:szCs w:val="20"/>
        </w:rPr>
        <w:commentReference w:id="292"/>
      </w:r>
      <w:del w:id="296" w:author="Bullock, Leanna S. (LARC-C101)[TEAMS3]" w:date="2021-08-03T16:41:00Z">
        <w:r w:rsidDel="00422303">
          <w:delText>.</w:delText>
        </w:r>
      </w:del>
      <w:bookmarkEnd w:id="290"/>
      <w:bookmarkEnd w:id="291"/>
    </w:p>
    <w:p w14:paraId="781A5F96" w14:textId="127C4D9A" w:rsidR="006E3317" w:rsidRPr="00941AA0" w:rsidRDefault="006E3317" w:rsidP="00681CFD">
      <w:pPr>
        <w:pStyle w:val="FigureCentered"/>
      </w:pPr>
      <w:r w:rsidRPr="00681CFD">
        <w:rPr>
          <w:noProof/>
        </w:rPr>
        <w:drawing>
          <wp:inline distT="0" distB="0" distL="0" distR="0" wp14:anchorId="33D0F2B3" wp14:editId="39EE3270">
            <wp:extent cx="3632200" cy="2949570"/>
            <wp:effectExtent l="0" t="0" r="6350" b="3810"/>
            <wp:docPr id="714727743" name="Picture 7147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727743"/>
                    <pic:cNvPicPr/>
                  </pic:nvPicPr>
                  <pic:blipFill rotWithShape="1">
                    <a:blip r:embed="rId31">
                      <a:extLst>
                        <a:ext uri="{28A0092B-C50C-407E-A947-70E740481C1C}">
                          <a14:useLocalDpi xmlns:a14="http://schemas.microsoft.com/office/drawing/2010/main" val="0"/>
                        </a:ext>
                      </a:extLst>
                    </a:blip>
                    <a:srcRect r="972" b="1781"/>
                    <a:stretch/>
                  </pic:blipFill>
                  <pic:spPr bwMode="auto">
                    <a:xfrm>
                      <a:off x="0" y="0"/>
                      <a:ext cx="3646091" cy="2960850"/>
                    </a:xfrm>
                    <a:prstGeom prst="rect">
                      <a:avLst/>
                    </a:prstGeom>
                    <a:ln>
                      <a:noFill/>
                    </a:ln>
                    <a:extLst>
                      <a:ext uri="{53640926-AAD7-44D8-BBD7-CCE9431645EC}">
                        <a14:shadowObscured xmlns:a14="http://schemas.microsoft.com/office/drawing/2010/main"/>
                      </a:ext>
                    </a:extLst>
                  </pic:spPr>
                </pic:pic>
              </a:graphicData>
            </a:graphic>
          </wp:inline>
        </w:drawing>
      </w:r>
    </w:p>
    <w:p w14:paraId="1A67C78C" w14:textId="3219A176" w:rsidR="00D6422F" w:rsidRDefault="582D3A42" w:rsidP="001617D2">
      <w:pPr>
        <w:pStyle w:val="Figure"/>
      </w:pPr>
      <w:bookmarkStart w:id="297" w:name="_Toc73517328"/>
      <w:bookmarkStart w:id="298" w:name="_Toc80082889"/>
      <w:r>
        <w:t xml:space="preserve">Figure </w:t>
      </w:r>
      <w:del w:id="299" w:author="Bullock, Leanna S. (LARC-C101)[TEAMS3]" w:date="2021-08-05T08:23:00Z">
        <w:r w:rsidDel="001617D2">
          <w:delText>3-9</w:delText>
        </w:r>
      </w:del>
      <w:ins w:id="300" w:author="Bullock, Leanna S. (LARC-C101)[TEAMS3]" w:date="2021-08-05T08:23:00Z">
        <w:r w:rsidR="001617D2">
          <w:t>9.2-2</w:t>
        </w:r>
      </w:ins>
      <w:r w:rsidR="00422303">
        <w:t xml:space="preserve">. </w:t>
      </w:r>
      <w:commentRangeStart w:id="301"/>
      <w:del w:id="302" w:author="Bullock, Leanna S. (LARC-C101)[TEAMS3]" w:date="2021-08-03T16:41:00Z">
        <w:r w:rsidR="00422303" w:rsidDel="00422303">
          <w:delText xml:space="preserve">The </w:delText>
        </w:r>
      </w:del>
      <w:r w:rsidR="00422303">
        <w:t xml:space="preserve">Range in Possible Flux Values Scaled to </w:t>
      </w:r>
      <w:del w:id="303" w:author="Bullock, Leanna S. (LARC-C101)[TEAMS3]" w:date="2021-08-03T16:41:00Z">
        <w:r w:rsidR="00422303" w:rsidDel="00422303">
          <w:delText xml:space="preserve">the </w:delText>
        </w:r>
      </w:del>
      <w:r w:rsidR="00422303">
        <w:t xml:space="preserve">Average Descending Flux for N Primary Impacts (chosen from </w:t>
      </w:r>
      <w:del w:id="304" w:author="Bullock, Leanna S. (LARC-C101)[TEAMS3]" w:date="2021-08-05T08:28:00Z">
        <w:r w:rsidR="00422303" w:rsidDel="001617D2">
          <w:delText xml:space="preserve">the </w:delText>
        </w:r>
      </w:del>
      <w:r w:rsidR="00422303">
        <w:t xml:space="preserve">Poisson expectation value of 100.0) </w:t>
      </w:r>
      <w:r w:rsidR="00422303" w:rsidRPr="00681CFD">
        <w:t>Randomly</w:t>
      </w:r>
      <w:r w:rsidR="00422303">
        <w:t xml:space="preserve"> Distributed Over the Surface of the Moon</w:t>
      </w:r>
      <w:bookmarkEnd w:id="297"/>
      <w:commentRangeEnd w:id="301"/>
      <w:r w:rsidR="005C36B6">
        <w:rPr>
          <w:rStyle w:val="CommentReference"/>
          <w:rFonts w:ascii="Times New Roman" w:hAnsi="Times New Roman"/>
          <w:b w:val="0"/>
          <w:i w:val="0"/>
          <w:szCs w:val="20"/>
        </w:rPr>
        <w:commentReference w:id="301"/>
      </w:r>
      <w:bookmarkEnd w:id="298"/>
    </w:p>
    <w:p w14:paraId="35DF11E7" w14:textId="0ED848A6" w:rsidR="006E3317" w:rsidRPr="00941AA0" w:rsidRDefault="006E3317" w:rsidP="00681CFD">
      <w:pPr>
        <w:pStyle w:val="FigureCentered"/>
      </w:pPr>
      <w:r>
        <w:rPr>
          <w:noProof/>
        </w:rPr>
        <w:lastRenderedPageBreak/>
        <w:drawing>
          <wp:inline distT="0" distB="0" distL="0" distR="0" wp14:anchorId="452F9A29" wp14:editId="1D78824F">
            <wp:extent cx="3708400" cy="2943835"/>
            <wp:effectExtent l="0" t="0" r="6350" b="9525"/>
            <wp:docPr id="557906319" name="Picture 55790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906319"/>
                    <pic:cNvPicPr/>
                  </pic:nvPicPr>
                  <pic:blipFill rotWithShape="1">
                    <a:blip r:embed="rId32">
                      <a:extLst>
                        <a:ext uri="{28A0092B-C50C-407E-A947-70E740481C1C}">
                          <a14:useLocalDpi xmlns:a14="http://schemas.microsoft.com/office/drawing/2010/main" val="0"/>
                        </a:ext>
                      </a:extLst>
                    </a:blip>
                    <a:srcRect t="864" r="972" b="1382"/>
                    <a:stretch/>
                  </pic:blipFill>
                  <pic:spPr bwMode="auto">
                    <a:xfrm>
                      <a:off x="0" y="0"/>
                      <a:ext cx="3730500" cy="2961379"/>
                    </a:xfrm>
                    <a:prstGeom prst="rect">
                      <a:avLst/>
                    </a:prstGeom>
                    <a:ln>
                      <a:noFill/>
                    </a:ln>
                    <a:extLst>
                      <a:ext uri="{53640926-AAD7-44D8-BBD7-CCE9431645EC}">
                        <a14:shadowObscured xmlns:a14="http://schemas.microsoft.com/office/drawing/2010/main"/>
                      </a:ext>
                    </a:extLst>
                  </pic:spPr>
                </pic:pic>
              </a:graphicData>
            </a:graphic>
          </wp:inline>
        </w:drawing>
      </w:r>
    </w:p>
    <w:p w14:paraId="2BBEE83E" w14:textId="6E37353C" w:rsidR="582D3A42" w:rsidRDefault="582D3A42" w:rsidP="00681CFD">
      <w:pPr>
        <w:pStyle w:val="Figure"/>
      </w:pPr>
      <w:bookmarkStart w:id="305" w:name="_Toc73517329"/>
      <w:bookmarkStart w:id="306" w:name="_Toc80082890"/>
      <w:r>
        <w:t xml:space="preserve">Figure </w:t>
      </w:r>
      <w:del w:id="307" w:author="Bullock, Leanna S. (LARC-C101)[TEAMS3]" w:date="2021-08-05T08:24:00Z">
        <w:r w:rsidDel="001617D2">
          <w:delText>3-1</w:delText>
        </w:r>
      </w:del>
      <w:ins w:id="308" w:author="Bullock, Leanna S. (LARC-C101)[TEAMS3]" w:date="2021-08-05T08:24:00Z">
        <w:r w:rsidR="001617D2">
          <w:t>9.2-3</w:t>
        </w:r>
      </w:ins>
      <w:r w:rsidR="00422303">
        <w:t>.</w:t>
      </w:r>
      <w:r>
        <w:t xml:space="preserve"> </w:t>
      </w:r>
      <w:bookmarkEnd w:id="305"/>
      <w:commentRangeStart w:id="309"/>
      <w:del w:id="310" w:author="Bullock, Leanna S. (LARC-C101)[TEAMS3]" w:date="2021-08-03T16:41:00Z">
        <w:r w:rsidR="00422303" w:rsidDel="00422303">
          <w:delText xml:space="preserve">The </w:delText>
        </w:r>
      </w:del>
      <w:r w:rsidR="00422303">
        <w:t xml:space="preserve">Range in Possible Flux Values Scaled to </w:t>
      </w:r>
      <w:del w:id="311" w:author="Bullock, Leanna S. (LARC-C101)[TEAMS3]" w:date="2021-08-03T16:41:00Z">
        <w:r w:rsidR="00422303" w:rsidDel="00422303">
          <w:delText xml:space="preserve">the </w:delText>
        </w:r>
      </w:del>
      <w:r w:rsidR="00422303">
        <w:t xml:space="preserve">Average Descending Flux for N Primary Impacts (chosen from </w:t>
      </w:r>
      <w:del w:id="312" w:author="Bullock, Leanna S. (LARC-C101)[TEAMS3]" w:date="2021-08-05T08:28:00Z">
        <w:r w:rsidR="00422303" w:rsidDel="001617D2">
          <w:delText xml:space="preserve">the </w:delText>
        </w:r>
      </w:del>
      <w:r w:rsidR="00422303">
        <w:t xml:space="preserve">Poisson expectation value of 1000.0) </w:t>
      </w:r>
      <w:r w:rsidR="00422303" w:rsidRPr="00681CFD">
        <w:t>Randomly</w:t>
      </w:r>
      <w:r w:rsidR="00422303">
        <w:t xml:space="preserve"> Distributed Over the Surface of the Moon</w:t>
      </w:r>
      <w:commentRangeEnd w:id="309"/>
      <w:r w:rsidR="005C36B6">
        <w:rPr>
          <w:rStyle w:val="CommentReference"/>
          <w:rFonts w:ascii="Times New Roman" w:hAnsi="Times New Roman"/>
          <w:b w:val="0"/>
          <w:i w:val="0"/>
          <w:szCs w:val="20"/>
        </w:rPr>
        <w:commentReference w:id="309"/>
      </w:r>
      <w:bookmarkEnd w:id="306"/>
    </w:p>
    <w:p w14:paraId="2FF3CBBE" w14:textId="179417A4" w:rsidR="006E3317" w:rsidRPr="00941AA0" w:rsidRDefault="582D3A42" w:rsidP="000C081E">
      <w:pPr>
        <w:pStyle w:val="BodyText"/>
      </w:pPr>
      <w:r>
        <w:t>For the expectation value</w:t>
      </w:r>
      <w:r w:rsidR="001617D2">
        <w:t> </w:t>
      </w:r>
      <w:r>
        <w:t>=</w:t>
      </w:r>
      <w:r w:rsidR="001617D2">
        <w:t> </w:t>
      </w:r>
      <w:r>
        <w:t>10.0 case, most of the sampled case have flux lower than the computed average value, but about 3% of the cases have primary impacts near the asset, giving fluxes higher than the average value.</w:t>
      </w:r>
      <w:r w:rsidR="00743DCB">
        <w:t xml:space="preserve"> </w:t>
      </w:r>
      <w:r>
        <w:t>This skewed distribution is affecting the mean values, with a tiny minority of cases giving flux much greater than the mean. For the expectation value</w:t>
      </w:r>
      <w:r w:rsidR="001617D2">
        <w:t> </w:t>
      </w:r>
      <w:r>
        <w:t>=</w:t>
      </w:r>
      <w:r w:rsidR="001617D2">
        <w:t> </w:t>
      </w:r>
      <w:r>
        <w:t>100.0 case, about 6% of the cases have fluxes higher than the average.</w:t>
      </w:r>
      <w:r w:rsidR="00743DCB">
        <w:t xml:space="preserve"> </w:t>
      </w:r>
      <w:r>
        <w:t>For the expectation value</w:t>
      </w:r>
      <w:r w:rsidR="001617D2">
        <w:t> </w:t>
      </w:r>
      <w:r>
        <w:t>=</w:t>
      </w:r>
      <w:r w:rsidR="001617D2">
        <w:t> </w:t>
      </w:r>
      <w:r>
        <w:t>1</w:t>
      </w:r>
      <w:r w:rsidR="001617D2">
        <w:t>,</w:t>
      </w:r>
      <w:r>
        <w:t>000.0 case, about 10% of the cases have flux higher than the average.</w:t>
      </w:r>
    </w:p>
    <w:p w14:paraId="0D37FB5A" w14:textId="69B638CC" w:rsidR="52DA572E" w:rsidRDefault="582D3A42" w:rsidP="52DA572E">
      <w:pPr>
        <w:pStyle w:val="BodyText"/>
      </w:pPr>
      <w:r>
        <w:t>The average flux is driven by these rare close impacts, but only a small fraction of cases have</w:t>
      </w:r>
      <w:r w:rsidR="004830D6">
        <w:t xml:space="preserve"> </w:t>
      </w:r>
      <w:r>
        <w:t>higher-than-average flux.</w:t>
      </w:r>
      <w:r w:rsidR="00743DCB">
        <w:t xml:space="preserve"> </w:t>
      </w:r>
      <w:r>
        <w:t>Interestingly, the more expected total number of primary impacts, the higher the chance of higher-than-average flux and lower the probability of much lower-than-average flux.</w:t>
      </w:r>
      <w:r w:rsidR="00743DCB">
        <w:t xml:space="preserve"> </w:t>
      </w:r>
      <w:r>
        <w:t>This dramatic variability is much more dynamic than what are typical for Poisson statistics.</w:t>
      </w:r>
      <w:r w:rsidR="00743DCB">
        <w:t xml:space="preserve"> </w:t>
      </w:r>
      <w:r>
        <w:t>In fact, it is not clear that traditional average fluxes are the correct metric for computing risk in such a system.</w:t>
      </w:r>
      <w:r w:rsidR="00743DCB">
        <w:t xml:space="preserve"> </w:t>
      </w:r>
      <w:r>
        <w:t>Note that the contribution of ascending flux from nearby primary impacts has not been included.</w:t>
      </w:r>
      <w:r w:rsidR="00743DCB">
        <w:t xml:space="preserve"> </w:t>
      </w:r>
      <w:r>
        <w:t>The stochastic variability from this population is likely even more dynamic.</w:t>
      </w:r>
    </w:p>
    <w:p w14:paraId="388FAAC5" w14:textId="3316871A" w:rsidR="66B506F5" w:rsidRPr="00152780" w:rsidRDefault="66B506F5" w:rsidP="66B506F5">
      <w:pPr>
        <w:pStyle w:val="BodyText"/>
      </w:pPr>
      <w:bookmarkStart w:id="313" w:name="_Hlk80030890"/>
      <w:r w:rsidRPr="00152780">
        <w:rPr>
          <w:b/>
          <w:bCs/>
        </w:rPr>
        <w:t>Finding 13:</w:t>
      </w:r>
      <w:r w:rsidRPr="00152780">
        <w:t xml:space="preserve"> The stochastic nature of the location of the primary impact flux, combined with the strong dependence of the flux on distance from the asset, mean that for any finite length of time, the actual number of secondaries impacting an asset may vary by several orders of magnitude from the mean value</w:t>
      </w:r>
      <w:r w:rsidR="001617D2" w:rsidRPr="00152780">
        <w:t>—</w:t>
      </w:r>
      <w:r w:rsidRPr="00152780">
        <w:t>much more than from standard Poisson sampling error.</w:t>
      </w:r>
      <w:r w:rsidR="00743DCB" w:rsidRPr="00152780">
        <w:t xml:space="preserve"> </w:t>
      </w:r>
      <w:r w:rsidRPr="00152780">
        <w:t>This stochastic nature of the flux appears to be the main driver in the uncertainty of the flux for any mission.</w:t>
      </w:r>
    </w:p>
    <w:p w14:paraId="59E51CC5" w14:textId="0249B708" w:rsidR="66B506F5" w:rsidRPr="00152780" w:rsidRDefault="66B506F5" w:rsidP="66B506F5">
      <w:pPr>
        <w:pStyle w:val="BodyText"/>
      </w:pPr>
      <w:bookmarkStart w:id="314" w:name="_Hlk80030904"/>
      <w:bookmarkEnd w:id="313"/>
      <w:r w:rsidRPr="00152780">
        <w:rPr>
          <w:b/>
          <w:bCs/>
        </w:rPr>
        <w:t>Recommendation 12:</w:t>
      </w:r>
      <w:r w:rsidRPr="00152780">
        <w:t xml:space="preserve"> Consider modifying the model to use Monte Carlo methods in addition to or in lieu of analytic methods to compute flux for future versions of the mode.</w:t>
      </w:r>
      <w:r w:rsidR="00743DCB" w:rsidRPr="00152780">
        <w:t xml:space="preserve"> </w:t>
      </w:r>
      <w:r w:rsidRPr="00152780">
        <w:t xml:space="preserve">This will allow the ability to compute the stochastic variability of the flux. </w:t>
      </w:r>
    </w:p>
    <w:p w14:paraId="496B9C24" w14:textId="5036B879" w:rsidR="52DA572E" w:rsidRPr="00152780" w:rsidRDefault="66B506F5" w:rsidP="52DA572E">
      <w:pPr>
        <w:pStyle w:val="BodyText"/>
      </w:pPr>
      <w:r w:rsidRPr="00152780">
        <w:rPr>
          <w:b/>
          <w:bCs/>
        </w:rPr>
        <w:t>Recommendation 13:</w:t>
      </w:r>
      <w:r w:rsidRPr="00152780">
        <w:t xml:space="preserve"> The model output should have a way of calculating and reporting the stochastic variability of the flux.</w:t>
      </w:r>
      <w:r w:rsidR="00743DCB" w:rsidRPr="00152780">
        <w:t xml:space="preserve"> </w:t>
      </w:r>
      <w:r w:rsidRPr="00152780">
        <w:t xml:space="preserve">This might be shown by identifying the mean, median, and </w:t>
      </w:r>
      <w:r w:rsidRPr="00152780">
        <w:lastRenderedPageBreak/>
        <w:t>extreme cases (such as a 95% confidence level for maximum flux).</w:t>
      </w:r>
      <w:r w:rsidR="00743DCB" w:rsidRPr="00152780">
        <w:t xml:space="preserve"> </w:t>
      </w:r>
      <w:r w:rsidRPr="00152780">
        <w:t xml:space="preserve">The corresponding DSNE tables will need some breakdowns in probability for use in </w:t>
      </w:r>
      <w:r w:rsidR="00A20C0D" w:rsidRPr="00152780">
        <w:t>P</w:t>
      </w:r>
      <w:r w:rsidR="001617D2" w:rsidRPr="00152780">
        <w:t xml:space="preserve">robabilistic </w:t>
      </w:r>
      <w:r w:rsidR="00A20C0D" w:rsidRPr="00152780">
        <w:t>R</w:t>
      </w:r>
      <w:r w:rsidR="001617D2" w:rsidRPr="00152780">
        <w:t xml:space="preserve">isk </w:t>
      </w:r>
      <w:r w:rsidR="00A20C0D" w:rsidRPr="00152780">
        <w:t>A</w:t>
      </w:r>
      <w:r w:rsidR="001617D2" w:rsidRPr="00152780">
        <w:t xml:space="preserve">ssessment </w:t>
      </w:r>
      <w:r w:rsidRPr="00152780">
        <w:t xml:space="preserve">analyses. </w:t>
      </w:r>
    </w:p>
    <w:p w14:paraId="72EAC87D" w14:textId="4FC3546B" w:rsidR="000D52B6" w:rsidRPr="004830D6" w:rsidRDefault="16D3555B" w:rsidP="004830D6">
      <w:pPr>
        <w:pStyle w:val="Heading1"/>
      </w:pPr>
      <w:bookmarkStart w:id="315" w:name="_Toc80082830"/>
      <w:bookmarkEnd w:id="314"/>
      <w:r>
        <w:t>10.0</w:t>
      </w:r>
      <w:r w:rsidR="52DA572E">
        <w:tab/>
      </w:r>
      <w:r>
        <w:t>Risk Model Sensitivity</w:t>
      </w:r>
      <w:bookmarkEnd w:id="315"/>
    </w:p>
    <w:p w14:paraId="341A65F0" w14:textId="77777777" w:rsidR="000D52B6" w:rsidRPr="004830D6" w:rsidRDefault="16D3555B" w:rsidP="16D3555B">
      <w:pPr>
        <w:pStyle w:val="BodyText"/>
      </w:pPr>
      <w:r>
        <w:t>What are most important model assumptions that are driving the risk?</w:t>
      </w:r>
    </w:p>
    <w:p w14:paraId="73C56BD8" w14:textId="41173455" w:rsidR="000D52B6" w:rsidRPr="004830D6" w:rsidRDefault="16D3555B" w:rsidP="00681CFD">
      <w:pPr>
        <w:pStyle w:val="Heading2"/>
      </w:pPr>
      <w:bookmarkStart w:id="316" w:name="_Toc80082831"/>
      <w:r>
        <w:t>10.1</w:t>
      </w:r>
      <w:r w:rsidR="52DA572E">
        <w:tab/>
      </w:r>
      <w:r w:rsidRPr="004830D6">
        <w:t>Variability in Time and Space</w:t>
      </w:r>
      <w:bookmarkEnd w:id="316"/>
    </w:p>
    <w:p w14:paraId="4C7267AC" w14:textId="2DDF8D51" w:rsidR="52DA572E" w:rsidRPr="00E24A72" w:rsidRDefault="16D3555B" w:rsidP="00681CFD">
      <w:pPr>
        <w:pStyle w:val="BodyText"/>
      </w:pPr>
      <w:r w:rsidRPr="00E24A72">
        <w:t>In addition to the stochastic behavior described above, the model includes the effects of variable primary impactor fluxes at different regions of the Moon and at different times.</w:t>
      </w:r>
      <w:r w:rsidR="00743DCB">
        <w:t xml:space="preserve"> </w:t>
      </w:r>
      <w:r w:rsidRPr="00E24A72">
        <w:t>These will lead to different ejecta fluxes for different mission scenarios.</w:t>
      </w:r>
      <w:r w:rsidR="00743DCB">
        <w:t xml:space="preserve"> </w:t>
      </w:r>
      <w:r w:rsidRPr="00E24A72">
        <w:t>This raises questions about which scenarios should be included in the DSNE tables.</w:t>
      </w:r>
    </w:p>
    <w:p w14:paraId="2F0FE968" w14:textId="6763CDE5" w:rsidR="52DA572E" w:rsidRPr="00E24A72" w:rsidRDefault="16D3555B" w:rsidP="00681CFD">
      <w:pPr>
        <w:pStyle w:val="BodyText"/>
      </w:pPr>
      <w:r w:rsidRPr="00E24A72">
        <w:t>Tests with the model indicate that temporal variations can vary up to a factor of 2.</w:t>
      </w:r>
      <w:r w:rsidR="00743DCB">
        <w:t xml:space="preserve"> </w:t>
      </w:r>
      <w:r w:rsidRPr="00E24A72">
        <w:t>Different lunar latitudes/longitudes can give ejecta variations of up to a factor of 5, but averaging over local time, these will be reduced to more like a factor of 2.</w:t>
      </w:r>
    </w:p>
    <w:p w14:paraId="1F6B9E54" w14:textId="5E4FCF39" w:rsidR="52DA572E" w:rsidRPr="00E24A72" w:rsidRDefault="16D3555B" w:rsidP="00681CFD">
      <w:pPr>
        <w:pStyle w:val="BodyText"/>
      </w:pPr>
      <w:r w:rsidRPr="00E24A72">
        <w:t>However, these variations are mostly swamped by the stochastic behavior outlined above, where the random variability can be orders of magnitude.</w:t>
      </w:r>
      <w:r w:rsidR="00743DCB">
        <w:t xml:space="preserve"> </w:t>
      </w:r>
      <w:r w:rsidRPr="00E24A72">
        <w:t xml:space="preserve">As with the stochastic variations, the tables in the DSNE will need to include </w:t>
      </w:r>
      <w:r w:rsidR="00A8783E">
        <w:t>“</w:t>
      </w:r>
      <w:r w:rsidRPr="00E24A72">
        <w:t>average</w:t>
      </w:r>
      <w:r w:rsidR="00A8783E">
        <w:t>”</w:t>
      </w:r>
      <w:r w:rsidRPr="00E24A72">
        <w:t xml:space="preserve"> and </w:t>
      </w:r>
      <w:r w:rsidR="00A8783E">
        <w:t>“</w:t>
      </w:r>
      <w:r w:rsidR="001617D2" w:rsidRPr="00E24A72">
        <w:t>wors</w:t>
      </w:r>
      <w:r w:rsidR="001617D2">
        <w:t>t-</w:t>
      </w:r>
      <w:r w:rsidRPr="00E24A72">
        <w:t>case</w:t>
      </w:r>
      <w:r w:rsidR="00A8783E">
        <w:t>”</w:t>
      </w:r>
      <w:r w:rsidRPr="00E24A72">
        <w:t xml:space="preserve"> </w:t>
      </w:r>
      <w:r w:rsidR="00603A5A" w:rsidRPr="00E24A72">
        <w:t>scenarios or</w:t>
      </w:r>
      <w:r w:rsidRPr="00E24A72">
        <w:t xml:space="preserve"> split into percentiles.</w:t>
      </w:r>
      <w:r w:rsidR="00743DCB">
        <w:t xml:space="preserve"> </w:t>
      </w:r>
      <w:r w:rsidRPr="00E24A72">
        <w:t xml:space="preserve">The time averages could include results from more </w:t>
      </w:r>
      <w:r w:rsidR="00A8783E">
        <w:t>“</w:t>
      </w:r>
      <w:r w:rsidRPr="00E24A72">
        <w:t>typical</w:t>
      </w:r>
      <w:r w:rsidR="00A8783E">
        <w:t>”</w:t>
      </w:r>
      <w:r w:rsidRPr="00E24A72">
        <w:t xml:space="preserve"> missions (e.g., 7 days), rather than only a generic long-term average. </w:t>
      </w:r>
    </w:p>
    <w:p w14:paraId="3A089E62" w14:textId="4CD8EC31" w:rsidR="52DA572E" w:rsidRPr="00152780" w:rsidRDefault="66B506F5" w:rsidP="00681CFD">
      <w:pPr>
        <w:pStyle w:val="BodyText"/>
      </w:pPr>
      <w:bookmarkStart w:id="317" w:name="_Hlk80031336"/>
      <w:r w:rsidRPr="00152780">
        <w:rPr>
          <w:b/>
          <w:bCs/>
        </w:rPr>
        <w:t>Finding 14:</w:t>
      </w:r>
      <w:r w:rsidR="00743DCB" w:rsidRPr="00152780">
        <w:t xml:space="preserve"> </w:t>
      </w:r>
      <w:r w:rsidRPr="00152780">
        <w:rPr>
          <w:rFonts w:eastAsia="Calibri"/>
        </w:rPr>
        <w:t>The ejecta flux can be non-uniform over different geographical regions of the Moon and at different times. Temporal variations are typically factors of 2 and variations with latitude/longitude are typically factors of 5, but closer to factors of 2 when averaged over local time.</w:t>
      </w:r>
      <w:r w:rsidR="00743DCB" w:rsidRPr="00152780">
        <w:rPr>
          <w:rFonts w:eastAsia="Calibri"/>
        </w:rPr>
        <w:t xml:space="preserve"> </w:t>
      </w:r>
      <w:r w:rsidRPr="00152780">
        <w:rPr>
          <w:rFonts w:eastAsia="Calibri"/>
        </w:rPr>
        <w:t>However, these variations are still small compared to stochastic variations.</w:t>
      </w:r>
      <w:r w:rsidRPr="00152780">
        <w:t xml:space="preserve"> </w:t>
      </w:r>
    </w:p>
    <w:p w14:paraId="3DA67AD4" w14:textId="7A4F3AC0" w:rsidR="52DA572E" w:rsidRPr="00152780" w:rsidRDefault="66B506F5" w:rsidP="00681CFD">
      <w:pPr>
        <w:pStyle w:val="BodyText"/>
        <w:rPr>
          <w:rFonts w:eastAsia="Calibri"/>
        </w:rPr>
      </w:pPr>
      <w:bookmarkStart w:id="318" w:name="_Hlk80031345"/>
      <w:bookmarkEnd w:id="317"/>
      <w:r w:rsidRPr="00152780">
        <w:rPr>
          <w:b/>
          <w:bCs/>
        </w:rPr>
        <w:t>Recommendation 14:</w:t>
      </w:r>
      <w:r w:rsidR="00743DCB" w:rsidRPr="00152780">
        <w:t xml:space="preserve"> </w:t>
      </w:r>
      <w:r w:rsidRPr="00152780">
        <w:rPr>
          <w:rFonts w:eastAsia="Calibri"/>
        </w:rPr>
        <w:t xml:space="preserve">Reconsider choosing what is the </w:t>
      </w:r>
      <w:r w:rsidR="00A8783E" w:rsidRPr="00152780">
        <w:rPr>
          <w:rFonts w:eastAsia="Calibri"/>
        </w:rPr>
        <w:t>“</w:t>
      </w:r>
      <w:r w:rsidRPr="00152780">
        <w:rPr>
          <w:rFonts w:eastAsia="Calibri"/>
        </w:rPr>
        <w:t>average</w:t>
      </w:r>
      <w:r w:rsidR="00A8783E" w:rsidRPr="00152780">
        <w:rPr>
          <w:rFonts w:eastAsia="Calibri"/>
        </w:rPr>
        <w:t>”</w:t>
      </w:r>
      <w:r w:rsidRPr="00152780">
        <w:rPr>
          <w:rFonts w:eastAsia="Calibri"/>
        </w:rPr>
        <w:t xml:space="preserve"> location on the Moon vs choosing several example locations for the DSNE (e.g., at different longitudes or use 7-day intervals rather than average 19 years). The DSNE tables should include both nominal and worse-case scenarios.</w:t>
      </w:r>
    </w:p>
    <w:p w14:paraId="31B55FE2" w14:textId="60E494AE" w:rsidR="000D52B6" w:rsidRDefault="16D3555B" w:rsidP="000D52B6">
      <w:pPr>
        <w:pStyle w:val="Heading2"/>
      </w:pPr>
      <w:bookmarkStart w:id="319" w:name="_Toc80082832"/>
      <w:bookmarkEnd w:id="318"/>
      <w:r>
        <w:t>10.2</w:t>
      </w:r>
      <w:r w:rsidR="000D52B6">
        <w:tab/>
      </w:r>
      <w:r>
        <w:t xml:space="preserve">Relative </w:t>
      </w:r>
      <w:r w:rsidR="005428D1">
        <w:t>Contribution of Large Versus Small Impactors</w:t>
      </w:r>
      <w:bookmarkEnd w:id="319"/>
    </w:p>
    <w:p w14:paraId="162C418A" w14:textId="62412582" w:rsidR="000D52B6" w:rsidRDefault="000D52B6" w:rsidP="00681CFD">
      <w:pPr>
        <w:pStyle w:val="BodyTextKeepwithNext"/>
      </w:pPr>
      <w:r>
        <w:t xml:space="preserve">MeMoSeE uses the following equation from Table 1 of </w:t>
      </w:r>
      <w:r w:rsidR="001617D2">
        <w:t xml:space="preserve">Reference </w:t>
      </w:r>
      <w:r w:rsidR="001617D2">
        <w:fldChar w:fldCharType="begin"/>
      </w:r>
      <w:r w:rsidR="001617D2">
        <w:instrText xml:space="preserve"> NOTEREF _Ref78963986 \h </w:instrText>
      </w:r>
      <w:r w:rsidR="001617D2">
        <w:fldChar w:fldCharType="separate"/>
      </w:r>
      <w:r w:rsidR="00285C53">
        <w:t>20</w:t>
      </w:r>
      <w:r w:rsidR="001617D2">
        <w:fldChar w:fldCharType="end"/>
      </w:r>
      <w:r w:rsidR="005C36B6">
        <w:t xml:space="preserve"> </w:t>
      </w:r>
      <w:r>
        <w:t xml:space="preserve">to compute the total mass ejected at a speed of </w:t>
      </w:r>
      <m:oMath>
        <m:r>
          <w:rPr>
            <w:rFonts w:ascii="Cambria Math" w:hAnsi="Cambria Math"/>
          </w:rPr>
          <m:t>v</m:t>
        </m:r>
      </m:oMath>
      <w:r>
        <w:t xml:space="preserve"> or greater by an impacting particle:</w:t>
      </w:r>
    </w:p>
    <w:p w14:paraId="3BEB2107" w14:textId="11E94CB0" w:rsidR="00681CFD" w:rsidRPr="00681CFD" w:rsidRDefault="00681CFD" w:rsidP="00681CFD">
      <w:pPr>
        <w:pStyle w:val="Equationwith"/>
      </w:pPr>
      <w:r>
        <w:tab/>
      </w:r>
      <m:oMath>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den>
                </m:f>
              </m:e>
            </m:d>
          </m:e>
          <m:sup>
            <m:r>
              <m:rPr>
                <m:sty m:val="p"/>
              </m:rPr>
              <w:rPr>
                <w:rFonts w:ascii="Cambria Math" w:hAnsi="Cambria Math"/>
              </w:rPr>
              <m:t>-3</m:t>
            </m:r>
            <m:r>
              <w:rPr>
                <w:rFonts w:ascii="Cambria Math" w:hAnsi="Cambria Math"/>
              </w:rPr>
              <m:t>μ</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oMath>
      <w:r>
        <w:tab/>
        <w:t>(</w:t>
      </w:r>
      <w:r w:rsidR="001617D2">
        <w:t>10-</w:t>
      </w:r>
      <w:r>
        <w:t>1)</w:t>
      </w:r>
    </w:p>
    <w:p w14:paraId="7D162779" w14:textId="7410E128" w:rsidR="000D52B6" w:rsidRDefault="000D52B6" w:rsidP="000D52B6">
      <w:pPr>
        <w:pStyle w:val="BodyTextKeepwithNext"/>
      </w:pPr>
      <w:r>
        <w:t>where</w:t>
      </w:r>
    </w:p>
    <w:p w14:paraId="469AC3E7" w14:textId="22A8AE5A" w:rsidR="00681CFD" w:rsidRPr="00681CFD" w:rsidRDefault="00681CFD" w:rsidP="00681CFD">
      <w:pPr>
        <w:pStyle w:val="Equationwith"/>
      </w:pPr>
      <w:r>
        <w:tab/>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k</m:t>
            </m:r>
          </m:num>
          <m:den>
            <m:r>
              <m:rPr>
                <m:sty m:val="p"/>
              </m:rPr>
              <w:rPr>
                <w:rFonts w:ascii="Cambria Math" w:hAnsi="Cambria Math"/>
              </w:rPr>
              <m:t>4</m:t>
            </m:r>
            <m:r>
              <w:rPr>
                <w:rFonts w:ascii="Cambria Math" w:hAnsi="Cambria Math"/>
              </w:rPr>
              <m:t>π</m:t>
            </m:r>
          </m:den>
        </m:f>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3</m:t>
            </m:r>
            <m:r>
              <w:rPr>
                <w:rFonts w:ascii="Cambria Math" w:hAnsi="Cambria Math"/>
              </w:rPr>
              <m:t>μ</m:t>
            </m:r>
          </m:sup>
        </m:sSubSup>
      </m:oMath>
      <w:r>
        <w:tab/>
        <w:t>(</w:t>
      </w:r>
      <w:r w:rsidR="001617D2">
        <w:t>10-</w:t>
      </w:r>
      <w:r>
        <w:t>2)</w:t>
      </w:r>
    </w:p>
    <w:p w14:paraId="3C116CED" w14:textId="1C4D7B8E" w:rsidR="000D52B6" w:rsidRDefault="000D52B6" w:rsidP="00681CFD">
      <w:pPr>
        <w:pStyle w:val="BodyText"/>
        <w:rPr>
          <w:rFonts w:eastAsiaTheme="minorEastAsia"/>
        </w:rPr>
      </w:pPr>
      <w:r>
        <w:t xml:space="preserve">In these equations, </w:t>
      </w:r>
      <m:oMath>
        <m:sSub>
          <m:sSubPr>
            <m:ctrlPr>
              <w:rPr>
                <w:rFonts w:ascii="Cambria Math" w:hAnsi="Cambria Math"/>
              </w:rPr>
            </m:ctrlPr>
          </m:sSubPr>
          <m:e>
            <m:r>
              <w:rPr>
                <w:rFonts w:ascii="Cambria Math" w:hAnsi="Cambria Math"/>
              </w:rPr>
              <m:t>m</m:t>
            </m:r>
          </m:e>
          <m:sub>
            <m:r>
              <w:rPr>
                <w:rFonts w:ascii="Cambria Math" w:hAnsi="Cambria Math"/>
              </w:rPr>
              <m:t>p</m:t>
            </m:r>
          </m:sub>
        </m:sSub>
      </m:oMath>
      <w:r w:rsidRPr="2C07DA14">
        <w:rPr>
          <w:rFonts w:eastAsiaTheme="minorEastAsia"/>
        </w:rPr>
        <w:t xml:space="preserve"> is the mass of the projectile, </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2C07DA14">
        <w:rPr>
          <w:rFonts w:eastAsiaTheme="minorEastAsia"/>
        </w:rPr>
        <w:t xml:space="preserve"> is its speed, and </w:t>
      </w:r>
      <m:oMath>
        <m:sSub>
          <m:sSubPr>
            <m:ctrlPr>
              <w:rPr>
                <w:rFonts w:ascii="Cambria Math" w:hAnsi="Cambria Math"/>
              </w:rPr>
            </m:ctrlPr>
          </m:sSubPr>
          <m:e>
            <m:r>
              <w:rPr>
                <w:rFonts w:ascii="Cambria Math" w:hAnsi="Cambria Math"/>
              </w:rPr>
              <m:t>ρ</m:t>
            </m:r>
          </m:e>
          <m:sub>
            <m:r>
              <w:rPr>
                <w:rFonts w:ascii="Cambria Math" w:hAnsi="Cambria Math"/>
              </w:rPr>
              <m:t>p</m:t>
            </m:r>
          </m:sub>
        </m:sSub>
      </m:oMath>
      <w:r w:rsidRPr="2C07DA14">
        <w:rPr>
          <w:rFonts w:eastAsiaTheme="minorEastAsia"/>
        </w:rPr>
        <w:t xml:space="preserve"> is its density. The quantity </w:t>
      </w:r>
      <m:oMath>
        <m:r>
          <w:rPr>
            <w:rFonts w:ascii="Cambria Math" w:hAnsi="Cambria Math"/>
          </w:rPr>
          <m:t>α</m:t>
        </m:r>
      </m:oMath>
      <w:r w:rsidRPr="2C07DA14">
        <w:rPr>
          <w:rFonts w:eastAsiaTheme="minorEastAsia"/>
        </w:rPr>
        <w:t xml:space="preserve"> is the impact angle, measured from the local horizon, and </w:t>
      </w:r>
      <m:oMath>
        <m:r>
          <w:rPr>
            <w:rFonts w:ascii="Cambria Math" w:hAnsi="Cambria Math"/>
          </w:rPr>
          <m:t>ρ</m:t>
        </m:r>
      </m:oMath>
      <w:r w:rsidRPr="2C07DA14">
        <w:rPr>
          <w:rFonts w:eastAsiaTheme="minorEastAsia"/>
        </w:rPr>
        <w:t xml:space="preserve"> is the density of the regolith and ejected particles, which is assumed to be 3100 kg m</w:t>
      </w:r>
      <w:r w:rsidRPr="2C07DA14">
        <w:rPr>
          <w:rFonts w:eastAsiaTheme="minorEastAsia"/>
          <w:vertAlign w:val="superscript"/>
        </w:rPr>
        <w:t>-3</w:t>
      </w:r>
      <w:r w:rsidRPr="2C07DA14">
        <w:rPr>
          <w:rFonts w:eastAsiaTheme="minorEastAsia"/>
        </w:rPr>
        <w:t>. The quantities</w:t>
      </w:r>
      <w:r>
        <w:t xml:space="preserve"> </w:t>
      </w:r>
      <m:oMath>
        <m:r>
          <w:rPr>
            <w:rFonts w:ascii="Cambria Math" w:hAnsi="Cambria Math"/>
          </w:rPr>
          <m:t>μ</m:t>
        </m:r>
        <m:r>
          <m:rPr>
            <m:sty m:val="p"/>
          </m:rPr>
          <w:rPr>
            <w:rFonts w:ascii="Cambria Math" w:hAnsi="Cambria Math"/>
          </w:rPr>
          <m:t>=0.4</m:t>
        </m:r>
      </m:oMath>
      <w:r w:rsidRPr="2C07DA14">
        <w:rPr>
          <w:rFonts w:eastAsiaTheme="minorEastAsia"/>
        </w:rPr>
        <w:t xml:space="preserve">, </w:t>
      </w:r>
      <w:r w:rsidR="001617D2">
        <w:rPr>
          <w:rFonts w:eastAsiaTheme="minorEastAsia"/>
        </w:rPr>
        <w:br/>
      </w:r>
      <m:oMath>
        <m:r>
          <w:rPr>
            <w:rFonts w:ascii="Cambria Math" w:hAnsi="Cambria Math"/>
          </w:rPr>
          <m:t>ν</m:t>
        </m:r>
        <m:r>
          <m:rPr>
            <m:sty m:val="p"/>
          </m:rPr>
          <w:rPr>
            <w:rFonts w:ascii="Cambria Math" w:hAnsi="Cambria Math"/>
          </w:rPr>
          <m:t>=0.4</m:t>
        </m:r>
      </m:oMath>
      <w:r w:rsidRPr="2C07DA14">
        <w:rPr>
          <w:rFonts w:eastAsiaTheme="minorEastAsia"/>
        </w:rPr>
        <w:t xml:space="preserve">, </w:t>
      </w:r>
      <m:oMath>
        <m:r>
          <w:rPr>
            <w:rFonts w:ascii="Cambria Math" w:hAnsi="Cambria Math"/>
          </w:rPr>
          <m:t>k</m:t>
        </m:r>
        <m:r>
          <m:rPr>
            <m:sty m:val="p"/>
          </m:rPr>
          <w:rPr>
            <w:rFonts w:ascii="Cambria Math" w:hAnsi="Cambria Math"/>
          </w:rPr>
          <m:t>=0.3</m:t>
        </m:r>
      </m:oMath>
      <w:r w:rsidRPr="2C07DA14">
        <w:rPr>
          <w:rFonts w:eastAsiaTheme="minorEastAsia"/>
        </w:rPr>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=0.55</m:t>
        </m:r>
      </m:oMath>
      <w:r w:rsidRPr="2C07DA14">
        <w:rPr>
          <w:rFonts w:eastAsiaTheme="minorEastAsia"/>
        </w:rPr>
        <w:t xml:space="preserve"> are material-specific constants for sand-fly ash (see Table 3 of</w:t>
      </w:r>
      <w:r w:rsidR="001617D2">
        <w:rPr>
          <w:rFonts w:eastAsiaTheme="minorEastAsia"/>
        </w:rPr>
        <w:t xml:space="preserve"> Reference </w:t>
      </w:r>
      <w:r w:rsidR="001617D2">
        <w:rPr>
          <w:rFonts w:eastAsiaTheme="minorEastAsia"/>
        </w:rPr>
        <w:fldChar w:fldCharType="begin"/>
      </w:r>
      <w:r w:rsidR="001617D2">
        <w:rPr>
          <w:rFonts w:eastAsiaTheme="minorEastAsia"/>
        </w:rPr>
        <w:instrText xml:space="preserve"> NOTEREF _Ref78963986 \h </w:instrText>
      </w:r>
      <w:r w:rsidR="001617D2">
        <w:rPr>
          <w:rFonts w:eastAsiaTheme="minorEastAsia"/>
        </w:rPr>
      </w:r>
      <w:r w:rsidR="001617D2">
        <w:rPr>
          <w:rFonts w:eastAsiaTheme="minorEastAsia"/>
        </w:rPr>
        <w:fldChar w:fldCharType="separate"/>
      </w:r>
      <w:r w:rsidR="00285C53">
        <w:rPr>
          <w:rFonts w:eastAsiaTheme="minorEastAsia"/>
        </w:rPr>
        <w:t>20</w:t>
      </w:r>
      <w:r w:rsidR="001617D2">
        <w:rPr>
          <w:rFonts w:eastAsiaTheme="minorEastAsia"/>
        </w:rPr>
        <w:fldChar w:fldCharType="end"/>
      </w:r>
      <w:r w:rsidRPr="2C07DA14">
        <w:rPr>
          <w:rFonts w:eastAsiaTheme="minorEastAsia"/>
        </w:rPr>
        <w:t xml:space="preserve">); these values are not specified in </w:t>
      </w:r>
      <w:r w:rsidR="004959BA">
        <w:rPr>
          <w:rFonts w:eastAsiaTheme="minorEastAsia"/>
        </w:rPr>
        <w:t xml:space="preserve">Reference </w:t>
      </w:r>
      <w:bookmarkStart w:id="320" w:name="_Ref79052953"/>
      <w:r w:rsidR="004959BA" w:rsidRPr="005C36B6">
        <w:rPr>
          <w:rStyle w:val="EndnoteReference"/>
          <w:rFonts w:eastAsiaTheme="minorEastAsia"/>
          <w:vertAlign w:val="baseline"/>
        </w:rPr>
        <w:endnoteReference w:id="37"/>
      </w:r>
      <w:bookmarkEnd w:id="320"/>
      <w:r w:rsidRPr="2C07DA14">
        <w:rPr>
          <w:rFonts w:eastAsiaTheme="minorEastAsia"/>
        </w:rPr>
        <w:t xml:space="preserve"> but are mentioned in a separate presentation</w:t>
      </w:r>
      <w:r w:rsidR="005C36B6">
        <w:rPr>
          <w:rFonts w:eastAsiaTheme="minorEastAsia"/>
        </w:rPr>
        <w:t xml:space="preserve"> [ref. </w:t>
      </w:r>
      <w:r w:rsidR="004959BA" w:rsidRPr="005C36B6">
        <w:rPr>
          <w:rStyle w:val="EndnoteReference"/>
          <w:rFonts w:eastAsiaTheme="minorEastAsia"/>
          <w:vertAlign w:val="baseline"/>
        </w:rPr>
        <w:endnoteReference w:id="38"/>
      </w:r>
      <w:r w:rsidR="005C36B6">
        <w:rPr>
          <w:rFonts w:eastAsiaTheme="minorEastAsia"/>
        </w:rPr>
        <w:t>].</w:t>
      </w:r>
      <w:r w:rsidRPr="2C07DA14">
        <w:rPr>
          <w:rFonts w:eastAsiaTheme="minorEastAsia"/>
        </w:rPr>
        <w:t xml:space="preserve"> </w:t>
      </w:r>
      <w:r w:rsidR="2C07DA14" w:rsidRPr="2C07DA14">
        <w:rPr>
          <w:rFonts w:eastAsiaTheme="minorEastAsia"/>
        </w:rPr>
        <w:t>Particles with speeds less than 0.1 km s</w:t>
      </w:r>
      <w:r w:rsidR="0050334D">
        <w:rPr>
          <w:rFonts w:eastAsiaTheme="minorEastAsia"/>
          <w:vertAlign w:val="superscript"/>
        </w:rPr>
        <w:noBreakHyphen/>
      </w:r>
      <w:r w:rsidR="2C07DA14" w:rsidRPr="2C07DA14">
        <w:rPr>
          <w:rFonts w:eastAsiaTheme="minorEastAsia"/>
          <w:vertAlign w:val="superscript"/>
        </w:rPr>
        <w:t>1</w:t>
      </w:r>
      <w:r w:rsidR="2C07DA14" w:rsidRPr="2C07DA14">
        <w:rPr>
          <w:rFonts w:eastAsiaTheme="minorEastAsia"/>
        </w:rPr>
        <w:t xml:space="preserve"> are not included in the proposed </w:t>
      </w:r>
      <w:r w:rsidR="2C07DA14" w:rsidRPr="2C07DA14">
        <w:rPr>
          <w:rFonts w:eastAsiaTheme="minorEastAsia"/>
        </w:rPr>
        <w:lastRenderedPageBreak/>
        <w:t>DSNE edits</w:t>
      </w:r>
      <w:bookmarkStart w:id="321" w:name="_Ref79052031"/>
      <w:r w:rsidR="005C36B6">
        <w:rPr>
          <w:rFonts w:eastAsiaTheme="minorEastAsia"/>
        </w:rPr>
        <w:t xml:space="preserve"> [ref. </w:t>
      </w:r>
      <w:r w:rsidR="004959BA" w:rsidRPr="005C36B6">
        <w:rPr>
          <w:rStyle w:val="EndnoteReference"/>
          <w:rFonts w:eastAsiaTheme="minorEastAsia"/>
          <w:vertAlign w:val="baseline"/>
        </w:rPr>
        <w:endnoteReference w:id="39"/>
      </w:r>
      <w:bookmarkEnd w:id="321"/>
      <w:r w:rsidR="005C36B6">
        <w:rPr>
          <w:rFonts w:eastAsiaTheme="minorEastAsia"/>
        </w:rPr>
        <w:t>],</w:t>
      </w:r>
      <w:r w:rsidR="2C07DA14" w:rsidRPr="2C07DA14">
        <w:rPr>
          <w:rFonts w:eastAsiaTheme="minorEastAsia"/>
        </w:rPr>
        <w:t xml:space="preserve"> and so </w:t>
      </w:r>
      <w:del w:id="322" w:author="Bullock, Leanna S. (LARC-C101)[TEAMS3]" w:date="2021-08-05T11:59:00Z">
        <w:r w:rsidR="2C07DA14" w:rsidRPr="2C07DA14" w:rsidDel="004D7043">
          <w:rPr>
            <w:rFonts w:eastAsiaTheme="minorEastAsia"/>
          </w:rPr>
          <w:delText xml:space="preserve">we take </w:delText>
        </w:r>
      </w:del>
      <w:r w:rsidR="2C07DA14" w:rsidRPr="2C07DA14">
        <w:rPr>
          <w:rFonts w:eastAsiaTheme="minorEastAsia"/>
        </w:rPr>
        <w:t xml:space="preserve">this </w:t>
      </w:r>
      <w:ins w:id="323" w:author="Bullock, Leanna S. (LARC-C101)[TEAMS3]" w:date="2021-08-05T11:59:00Z">
        <w:r w:rsidR="004D7043">
          <w:rPr>
            <w:rFonts w:eastAsiaTheme="minorEastAsia"/>
          </w:rPr>
          <w:t xml:space="preserve">is taken </w:t>
        </w:r>
      </w:ins>
      <w:r w:rsidR="2C07DA14" w:rsidRPr="2C07DA14">
        <w:rPr>
          <w:rFonts w:eastAsiaTheme="minorEastAsia"/>
        </w:rPr>
        <w:t xml:space="preserve">as the speed threshold for all calculations in this section. </w:t>
      </w:r>
      <w:r w:rsidRPr="2C07DA14">
        <w:rPr>
          <w:rFonts w:eastAsiaTheme="minorEastAsia"/>
        </w:rPr>
        <w:t>The total mass is partitioned into individual particles using a separate equation that does not depend on projectile properties.</w:t>
      </w:r>
    </w:p>
    <w:p w14:paraId="038C81E4" w14:textId="6F312CC8" w:rsidR="000D52B6" w:rsidRDefault="10075F25" w:rsidP="16D3555B">
      <w:pPr>
        <w:pStyle w:val="BodyText"/>
        <w:rPr>
          <w:rFonts w:eastAsiaTheme="minorEastAsia"/>
        </w:rPr>
      </w:pPr>
      <w:r w:rsidRPr="10075F25">
        <w:rPr>
          <w:rFonts w:eastAsiaTheme="minorEastAsia"/>
        </w:rPr>
        <w:t>From Eq</w:t>
      </w:r>
      <w:r w:rsidR="004959BA">
        <w:rPr>
          <w:rFonts w:eastAsiaTheme="minorEastAsia"/>
        </w:rPr>
        <w:t>.</w:t>
      </w:r>
      <w:r w:rsidRPr="10075F25">
        <w:rPr>
          <w:rFonts w:eastAsiaTheme="minorEastAsia"/>
        </w:rPr>
        <w:t xml:space="preserve"> </w:t>
      </w:r>
      <w:r w:rsidR="004959BA">
        <w:rPr>
          <w:rFonts w:eastAsiaTheme="minorEastAsia"/>
        </w:rPr>
        <w:t>10-</w:t>
      </w:r>
      <w:r w:rsidRPr="10075F25">
        <w:rPr>
          <w:rFonts w:eastAsiaTheme="minorEastAsia"/>
        </w:rPr>
        <w:t xml:space="preserve">1, </w:t>
      </w:r>
      <w:del w:id="324" w:author="Bullock, Leanna S. (LARC-C101)[TEAMS3]" w:date="2021-08-05T12:00:00Z">
        <w:r w:rsidRPr="10075F25" w:rsidDel="004D7043">
          <w:rPr>
            <w:rFonts w:eastAsiaTheme="minorEastAsia"/>
          </w:rPr>
          <w:delText>we see</w:delText>
        </w:r>
      </w:del>
      <w:ins w:id="325" w:author="Bullock, Leanna S. (LARC-C101)[TEAMS3]" w:date="2021-08-05T12:00:00Z">
        <w:r w:rsidR="004D7043">
          <w:rPr>
            <w:rFonts w:eastAsiaTheme="minorEastAsia"/>
          </w:rPr>
          <w:t>it can be seen</w:t>
        </w:r>
      </w:ins>
      <w:r w:rsidRPr="10075F25">
        <w:rPr>
          <w:rFonts w:eastAsiaTheme="minorEastAsia"/>
        </w:rPr>
        <w:t xml:space="preserve"> that the total mass of incoming particles is the key factor in determining the mass (and therefore number) of ejected particles. As discussed in </w:t>
      </w:r>
      <w:commentRangeStart w:id="326"/>
      <w:r w:rsidRPr="10075F25">
        <w:rPr>
          <w:rFonts w:eastAsiaTheme="minorEastAsia"/>
        </w:rPr>
        <w:t xml:space="preserve">Section </w:t>
      </w:r>
      <w:r w:rsidR="00EB5E63">
        <w:rPr>
          <w:rFonts w:eastAsiaTheme="minorEastAsia"/>
        </w:rPr>
        <w:t>7</w:t>
      </w:r>
      <w:commentRangeEnd w:id="326"/>
      <w:r w:rsidR="00EB5E63">
        <w:rPr>
          <w:rStyle w:val="CommentReference"/>
        </w:rPr>
        <w:commentReference w:id="326"/>
      </w:r>
      <w:r w:rsidRPr="10075F25">
        <w:rPr>
          <w:rFonts w:eastAsiaTheme="minorEastAsia"/>
        </w:rPr>
        <w:t xml:space="preserve">, the flux of incoming meteoroids is obtained using version 3 of the </w:t>
      </w:r>
      <w:r w:rsidR="00EB5E63">
        <w:rPr>
          <w:rFonts w:eastAsiaTheme="minorEastAsia"/>
        </w:rPr>
        <w:t>MEM</w:t>
      </w:r>
      <w:r w:rsidRPr="10075F25">
        <w:rPr>
          <w:rFonts w:eastAsiaTheme="minorEastAsia"/>
        </w:rPr>
        <w:t>,</w:t>
      </w:r>
      <w:r w:rsidR="005C36B6">
        <w:rPr>
          <w:rFonts w:eastAsiaTheme="minorEastAsia"/>
        </w:rPr>
        <w:t xml:space="preserve"> [ref. </w:t>
      </w:r>
      <w:r w:rsidR="00EB5E63" w:rsidRPr="005C36B6">
        <w:rPr>
          <w:rFonts w:eastAsiaTheme="minorEastAsia"/>
        </w:rPr>
        <w:fldChar w:fldCharType="begin"/>
      </w:r>
      <w:r w:rsidR="00EB5E63" w:rsidRPr="005C36B6">
        <w:rPr>
          <w:rFonts w:eastAsiaTheme="minorEastAsia"/>
        </w:rPr>
        <w:instrText xml:space="preserve"> NOTEREF _Ref78968764 \h  \* MERGEFORMAT </w:instrText>
      </w:r>
      <w:r w:rsidR="00EB5E63" w:rsidRPr="005C36B6">
        <w:rPr>
          <w:rFonts w:eastAsiaTheme="minorEastAsia"/>
        </w:rPr>
      </w:r>
      <w:r w:rsidR="00EB5E63" w:rsidRPr="005C36B6">
        <w:rPr>
          <w:rFonts w:eastAsiaTheme="minorEastAsia"/>
        </w:rPr>
        <w:fldChar w:fldCharType="separate"/>
      </w:r>
      <w:r w:rsidR="00285C53">
        <w:rPr>
          <w:rFonts w:eastAsiaTheme="minorEastAsia"/>
        </w:rPr>
        <w:t>12</w:t>
      </w:r>
      <w:r w:rsidR="00EB5E63" w:rsidRPr="005C36B6">
        <w:rPr>
          <w:rFonts w:eastAsiaTheme="minorEastAsia"/>
        </w:rPr>
        <w:fldChar w:fldCharType="end"/>
      </w:r>
      <w:r w:rsidR="005C36B6">
        <w:rPr>
          <w:rFonts w:eastAsiaTheme="minorEastAsia"/>
        </w:rPr>
        <w:t>],</w:t>
      </w:r>
      <w:r w:rsidRPr="10075F25">
        <w:rPr>
          <w:rFonts w:eastAsiaTheme="minorEastAsia"/>
        </w:rPr>
        <w:t xml:space="preserve"> </w:t>
      </w:r>
      <w:r>
        <w:t xml:space="preserve">which is proportional to </w:t>
      </w:r>
      <w:r w:rsidR="005C36B6">
        <w:t xml:space="preserve">Eq. </w:t>
      </w:r>
      <w:r>
        <w:t xml:space="preserve">A3 of </w:t>
      </w:r>
      <w:r w:rsidR="00EB5E63">
        <w:t xml:space="preserve">Reference </w:t>
      </w:r>
      <w:r w:rsidR="00EB5E63">
        <w:fldChar w:fldCharType="begin"/>
      </w:r>
      <w:r w:rsidR="00EB5E63">
        <w:instrText xml:space="preserve"> NOTEREF _Ref79046178 \h </w:instrText>
      </w:r>
      <w:r w:rsidR="00EB5E63">
        <w:fldChar w:fldCharType="separate"/>
      </w:r>
      <w:r w:rsidR="00285C53">
        <w:t>29</w:t>
      </w:r>
      <w:r w:rsidR="00EB5E63">
        <w:fldChar w:fldCharType="end"/>
      </w:r>
      <w:r w:rsidR="005C36B6">
        <w:t>.</w:t>
      </w:r>
      <w:r w:rsidRPr="10075F25">
        <w:rPr>
          <w:rFonts w:eastAsiaTheme="minorEastAsia"/>
        </w:rPr>
        <w:t xml:space="preserve"> The flux of larger particles is derived from the flux of large objects onto the Earth</w:t>
      </w:r>
      <w:r w:rsidR="00CA450D">
        <w:rPr>
          <w:rFonts w:eastAsiaTheme="minorEastAsia"/>
        </w:rPr>
        <w:t>’</w:t>
      </w:r>
      <w:r w:rsidRPr="10075F25">
        <w:rPr>
          <w:rFonts w:eastAsiaTheme="minorEastAsia"/>
        </w:rPr>
        <w:t>s atmosphere</w:t>
      </w:r>
      <w:r w:rsidR="005C36B6">
        <w:rPr>
          <w:rFonts w:eastAsiaTheme="minorEastAsia"/>
        </w:rPr>
        <w:t xml:space="preserve"> [ref. </w:t>
      </w:r>
      <w:r w:rsidR="00EB5E63" w:rsidRPr="005C36B6">
        <w:rPr>
          <w:rFonts w:eastAsiaTheme="minorEastAsia"/>
        </w:rPr>
        <w:fldChar w:fldCharType="begin"/>
      </w:r>
      <w:r w:rsidR="00EB5E63" w:rsidRPr="005C36B6">
        <w:rPr>
          <w:rFonts w:eastAsiaTheme="minorEastAsia"/>
        </w:rPr>
        <w:instrText xml:space="preserve"> NOTEREF _Ref78963393 \h  \* MERGEFORMAT </w:instrText>
      </w:r>
      <w:r w:rsidR="00EB5E63" w:rsidRPr="005C36B6">
        <w:rPr>
          <w:rFonts w:eastAsiaTheme="minorEastAsia"/>
        </w:rPr>
      </w:r>
      <w:r w:rsidR="00EB5E63" w:rsidRPr="005C36B6">
        <w:rPr>
          <w:rFonts w:eastAsiaTheme="minorEastAsia"/>
        </w:rPr>
        <w:fldChar w:fldCharType="separate"/>
      </w:r>
      <w:r w:rsidR="00285C53">
        <w:rPr>
          <w:rFonts w:eastAsiaTheme="minorEastAsia"/>
        </w:rPr>
        <w:t>14</w:t>
      </w:r>
      <w:r w:rsidR="00EB5E63" w:rsidRPr="005C36B6">
        <w:rPr>
          <w:rFonts w:eastAsiaTheme="minorEastAsia"/>
        </w:rPr>
        <w:fldChar w:fldCharType="end"/>
      </w:r>
      <w:r w:rsidR="005C36B6">
        <w:rPr>
          <w:rFonts w:eastAsiaTheme="minorEastAsia"/>
        </w:rPr>
        <w:t>],</w:t>
      </w:r>
      <w:r w:rsidRPr="10075F25">
        <w:rPr>
          <w:rFonts w:eastAsiaTheme="minorEastAsia"/>
        </w:rPr>
        <w:t xml:space="preserve"> after accounting for the difference in gravitational focusing between the Earth and the Moon</w:t>
      </w:r>
      <w:r w:rsidR="005C36B6">
        <w:rPr>
          <w:rFonts w:eastAsiaTheme="minorEastAsia"/>
        </w:rPr>
        <w:t xml:space="preserve"> [ref</w:t>
      </w:r>
      <w:r w:rsidRPr="10075F25">
        <w:rPr>
          <w:rFonts w:eastAsiaTheme="minorEastAsia"/>
        </w:rPr>
        <w:t>.</w:t>
      </w:r>
      <w:r w:rsidR="005C36B6">
        <w:rPr>
          <w:rFonts w:eastAsiaTheme="minorEastAsia"/>
        </w:rPr>
        <w:t xml:space="preserve"> </w:t>
      </w:r>
      <w:r w:rsidR="00EB5E63" w:rsidRPr="005C36B6">
        <w:rPr>
          <w:rFonts w:eastAsiaTheme="minorEastAsia"/>
        </w:rPr>
        <w:fldChar w:fldCharType="begin"/>
      </w:r>
      <w:r w:rsidR="00EB5E63" w:rsidRPr="005C36B6">
        <w:rPr>
          <w:rFonts w:eastAsiaTheme="minorEastAsia"/>
        </w:rPr>
        <w:instrText xml:space="preserve"> NOTEREF _Ref78969473 \h  \* MERGEFORMAT </w:instrText>
      </w:r>
      <w:r w:rsidR="00EB5E63" w:rsidRPr="005C36B6">
        <w:rPr>
          <w:rFonts w:eastAsiaTheme="minorEastAsia"/>
        </w:rPr>
      </w:r>
      <w:r w:rsidR="00EB5E63" w:rsidRPr="005C36B6">
        <w:rPr>
          <w:rFonts w:eastAsiaTheme="minorEastAsia"/>
        </w:rPr>
        <w:fldChar w:fldCharType="separate"/>
      </w:r>
      <w:r w:rsidR="00285C53">
        <w:rPr>
          <w:rFonts w:eastAsiaTheme="minorEastAsia"/>
        </w:rPr>
        <w:t>15</w:t>
      </w:r>
      <w:r w:rsidR="00EB5E63" w:rsidRPr="005C36B6">
        <w:rPr>
          <w:rFonts w:eastAsiaTheme="minorEastAsia"/>
        </w:rPr>
        <w:fldChar w:fldCharType="end"/>
      </w:r>
      <w:r w:rsidR="005C36B6">
        <w:rPr>
          <w:rFonts w:eastAsiaTheme="minorEastAsia"/>
        </w:rPr>
        <w:t>].</w:t>
      </w:r>
      <w:r w:rsidRPr="10075F25">
        <w:rPr>
          <w:rFonts w:eastAsiaTheme="minorEastAsia"/>
        </w:rPr>
        <w:t xml:space="preserve"> The two flux curves are presented in Figure </w:t>
      </w:r>
      <w:r w:rsidR="00EB5E63">
        <w:rPr>
          <w:rFonts w:eastAsiaTheme="minorEastAsia"/>
        </w:rPr>
        <w:t>10.2-</w:t>
      </w:r>
      <w:r w:rsidRPr="10075F25">
        <w:rPr>
          <w:rFonts w:eastAsiaTheme="minorEastAsia"/>
        </w:rPr>
        <w:t xml:space="preserve">1; the solid blue curve presents the meteoroid flux obtained using MEM, while the dashed orange curve is the NEO flux derived from </w:t>
      </w:r>
      <w:r w:rsidR="00EB5E63">
        <w:rPr>
          <w:rFonts w:eastAsiaTheme="minorEastAsia"/>
        </w:rPr>
        <w:t xml:space="preserve">Reference </w:t>
      </w:r>
      <w:r w:rsidR="00EB5E63">
        <w:rPr>
          <w:rFonts w:eastAsiaTheme="minorEastAsia"/>
        </w:rPr>
        <w:fldChar w:fldCharType="begin"/>
      </w:r>
      <w:r w:rsidR="00EB5E63">
        <w:rPr>
          <w:rFonts w:eastAsiaTheme="minorEastAsia"/>
        </w:rPr>
        <w:instrText xml:space="preserve"> NOTEREF _Ref78963393 \h </w:instrText>
      </w:r>
      <w:r w:rsidR="00EB5E63">
        <w:rPr>
          <w:rFonts w:eastAsiaTheme="minorEastAsia"/>
        </w:rPr>
      </w:r>
      <w:r w:rsidR="00EB5E63">
        <w:rPr>
          <w:rFonts w:eastAsiaTheme="minorEastAsia"/>
        </w:rPr>
        <w:fldChar w:fldCharType="separate"/>
      </w:r>
      <w:r w:rsidR="00285C53">
        <w:rPr>
          <w:rFonts w:eastAsiaTheme="minorEastAsia"/>
        </w:rPr>
        <w:t>14</w:t>
      </w:r>
      <w:r w:rsidR="00EB5E63">
        <w:rPr>
          <w:rFonts w:eastAsiaTheme="minorEastAsia"/>
        </w:rPr>
        <w:fldChar w:fldCharType="end"/>
      </w:r>
      <w:r w:rsidRPr="10075F25">
        <w:rPr>
          <w:rFonts w:eastAsiaTheme="minorEastAsia"/>
        </w:rPr>
        <w:t>.</w:t>
      </w:r>
    </w:p>
    <w:p w14:paraId="405FA760" w14:textId="77777777" w:rsidR="000D52B6" w:rsidRDefault="000D52B6" w:rsidP="000D52B6">
      <w:pPr>
        <w:pStyle w:val="FigureCentered"/>
      </w:pPr>
      <w:r>
        <w:rPr>
          <w:rFonts w:eastAsiaTheme="minorEastAsia"/>
          <w:noProof/>
        </w:rPr>
        <w:drawing>
          <wp:inline distT="0" distB="0" distL="0" distR="0" wp14:anchorId="4417C3DC" wp14:editId="5EC1B81F">
            <wp:extent cx="2641600" cy="172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a:extLst>
                        <a:ext uri="{28A0092B-C50C-407E-A947-70E740481C1C}">
                          <a14:useLocalDpi xmlns:a14="http://schemas.microsoft.com/office/drawing/2010/main" val="0"/>
                        </a:ext>
                      </a:extLst>
                    </a:blip>
                    <a:stretch>
                      <a:fillRect/>
                    </a:stretch>
                  </pic:blipFill>
                  <pic:spPr>
                    <a:xfrm>
                      <a:off x="0" y="0"/>
                      <a:ext cx="2641600" cy="1727200"/>
                    </a:xfrm>
                    <a:prstGeom prst="rect">
                      <a:avLst/>
                    </a:prstGeom>
                  </pic:spPr>
                </pic:pic>
              </a:graphicData>
            </a:graphic>
          </wp:inline>
        </w:drawing>
      </w:r>
    </w:p>
    <w:p w14:paraId="30A4D369" w14:textId="640DDDDF" w:rsidR="000D52B6" w:rsidRPr="00E232C0" w:rsidRDefault="000D52B6" w:rsidP="000D52B6">
      <w:pPr>
        <w:pStyle w:val="Figure"/>
        <w:rPr>
          <w:rFonts w:eastAsiaTheme="minorEastAsia"/>
          <w:iCs/>
        </w:rPr>
      </w:pPr>
      <w:bookmarkStart w:id="327" w:name="_Toc73517330"/>
      <w:bookmarkStart w:id="328" w:name="_Toc80082891"/>
      <w:r w:rsidRPr="00E232C0">
        <w:t xml:space="preserve">Figure </w:t>
      </w:r>
      <w:r w:rsidR="00EB5E63">
        <w:t>10.2-</w:t>
      </w:r>
      <w:r w:rsidR="002609C1">
        <w:t>1</w:t>
      </w:r>
      <w:r w:rsidR="00422303">
        <w:t>. F</w:t>
      </w:r>
      <w:r w:rsidRPr="00E232C0">
        <w:t xml:space="preserve">lux of </w:t>
      </w:r>
      <w:r w:rsidR="00422303">
        <w:t>P</w:t>
      </w:r>
      <w:r w:rsidRPr="00E232C0">
        <w:t xml:space="preserve">articles of a </w:t>
      </w:r>
      <w:r w:rsidR="00422303" w:rsidRPr="00E232C0">
        <w:t xml:space="preserve">Given Mass </w:t>
      </w:r>
      <w:r w:rsidRPr="00E232C0">
        <w:t xml:space="preserve">or </w:t>
      </w:r>
      <w:r w:rsidR="00422303">
        <w:t>L</w:t>
      </w:r>
      <w:r w:rsidRPr="00E232C0">
        <w:t>arger onto the Moon</w:t>
      </w:r>
      <w:bookmarkEnd w:id="327"/>
      <w:bookmarkEnd w:id="328"/>
    </w:p>
    <w:p w14:paraId="3E4F2C33" w14:textId="1197A925" w:rsidR="000D52B6" w:rsidRDefault="000D52B6" w:rsidP="00681CFD">
      <w:pPr>
        <w:pStyle w:val="BodyTextKeepwithNext"/>
        <w:rPr>
          <w:rFonts w:eastAsiaTheme="minorEastAsia"/>
        </w:rPr>
      </w:pPr>
      <w:r>
        <w:rPr>
          <w:rFonts w:eastAsiaTheme="minorEastAsia"/>
        </w:rPr>
        <w:t>While these sources provide the number flux of particles (</w:t>
      </w:r>
      <m:oMath>
        <m:r>
          <w:rPr>
            <w:rFonts w:ascii="Cambria Math" w:eastAsiaTheme="minorEastAsia" w:hAnsi="Cambria Math"/>
          </w:rPr>
          <m:t>f</m:t>
        </m:r>
      </m:oMath>
      <w:r>
        <w:rPr>
          <w:rFonts w:eastAsiaTheme="minorEastAsia"/>
        </w:rPr>
        <w:t xml:space="preserve">), </w:t>
      </w:r>
      <w:del w:id="329" w:author="Bullock, Leanna S. (LARC-C101)[TEAMS3]" w:date="2021-08-05T12:00:00Z">
        <w:r w:rsidDel="004D7043">
          <w:rPr>
            <w:rFonts w:eastAsiaTheme="minorEastAsia"/>
          </w:rPr>
          <w:delText xml:space="preserve">we can obtain </w:delText>
        </w:r>
      </w:del>
      <w:r>
        <w:rPr>
          <w:rFonts w:eastAsiaTheme="minorEastAsia"/>
        </w:rPr>
        <w:t>the total incoming mass flux in the mass range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t>
      </w:r>
      <w:ins w:id="330" w:author="Bullock, Leanna S. (LARC-C101)[TEAMS3]" w:date="2021-08-05T12:00:00Z">
        <w:r w:rsidR="004D7043">
          <w:rPr>
            <w:rFonts w:eastAsiaTheme="minorEastAsia"/>
          </w:rPr>
          <w:t xml:space="preserve">can be obtained </w:t>
        </w:r>
      </w:ins>
      <w:r>
        <w:rPr>
          <w:rFonts w:eastAsiaTheme="minorEastAsia"/>
        </w:rPr>
        <w:t>as follows:</w:t>
      </w:r>
    </w:p>
    <w:p w14:paraId="681A9AB8" w14:textId="5B02CDD9" w:rsidR="00681CFD" w:rsidRDefault="00681CFD" w:rsidP="00681CFD">
      <w:pPr>
        <w:pStyle w:val="Equationwith"/>
        <w:rPr>
          <w:rFonts w:eastAsiaTheme="minorEastAsia"/>
        </w:rPr>
      </w:pPr>
      <w:r>
        <w:rPr>
          <w:rFonts w:eastAsiaTheme="minorEastAsia"/>
        </w:rPr>
        <w:tab/>
      </w:r>
      <m:oMath>
        <m:sSub>
          <m:sSubPr>
            <m:ctrlPr>
              <w:rPr>
                <w:rFonts w:ascii="Cambria Math" w:eastAsiaTheme="minorEastAsia" w:hAnsi="Cambria Math"/>
              </w:rPr>
            </m:ctrlPr>
          </m:sSubPr>
          <m:e>
            <m:r>
              <w:rPr>
                <w:rFonts w:ascii="Cambria Math" w:eastAsiaTheme="minorEastAsia" w:hAnsi="Cambria Math"/>
              </w:rPr>
              <m:t>M</m:t>
            </m:r>
          </m:e>
          <m:sub>
            <m:r>
              <m:rPr>
                <m:sty m:val="p"/>
              </m:rPr>
              <w:rPr>
                <w:rFonts w:ascii="Cambria Math" w:eastAsiaTheme="minorEastAsia" w:hAnsi="Cambria Math"/>
              </w:rPr>
              <m:t>1,2</m:t>
            </m:r>
          </m:sub>
        </m:sSub>
        <m:r>
          <m:rPr>
            <m:sty m:val="p"/>
          </m:rPr>
          <w:rPr>
            <w:rFonts w:ascii="Cambria Math" w:eastAsiaTheme="minorEastAsia" w:hAnsi="Cambria Math"/>
          </w:rPr>
          <m:t>=</m:t>
        </m:r>
        <m:d>
          <m:dPr>
            <m:begChr m:val="|"/>
            <m:endChr m:val="|"/>
            <m:ctrlPr>
              <w:rPr>
                <w:rFonts w:ascii="Cambria Math" w:eastAsiaTheme="minorEastAsia" w:hAnsi="Cambria Math"/>
              </w:rPr>
            </m:ctrlPr>
          </m:dPr>
          <m:e>
            <m:nary>
              <m:naryPr>
                <m:limLoc m:val="subSup"/>
                <m:ctrlPr>
                  <w:rPr>
                    <w:rFonts w:ascii="Cambria Math" w:eastAsiaTheme="minorEastAsia" w:hAnsi="Cambria Math"/>
                  </w:rPr>
                </m:ctrlPr>
              </m:naryPr>
              <m:sub>
                <m:sSub>
                  <m:sSubPr>
                    <m:ctrlPr>
                      <w:rPr>
                        <w:rFonts w:ascii="Cambria Math" w:eastAsiaTheme="minorEastAsia" w:hAnsi="Cambria Math"/>
                      </w:rPr>
                    </m:ctrlPr>
                  </m:sSubPr>
                  <m:e>
                    <m:r>
                      <w:rPr>
                        <w:rFonts w:ascii="Cambria Math" w:eastAsiaTheme="minorEastAsia" w:hAnsi="Cambria Math"/>
                      </w:rPr>
                      <m:t>m</m:t>
                    </m:r>
                  </m:e>
                  <m:sub>
                    <m:r>
                      <m:rPr>
                        <m:sty m:val="p"/>
                      </m:rPr>
                      <w:rPr>
                        <w:rFonts w:ascii="Cambria Math" w:eastAsiaTheme="minorEastAsia" w:hAnsi="Cambria Math"/>
                      </w:rPr>
                      <m:t>1</m:t>
                    </m:r>
                  </m:sub>
                </m:sSub>
              </m:sub>
              <m:sup>
                <m:sSub>
                  <m:sSubPr>
                    <m:ctrlPr>
                      <w:rPr>
                        <w:rFonts w:ascii="Cambria Math" w:eastAsiaTheme="minorEastAsia" w:hAnsi="Cambria Math"/>
                      </w:rPr>
                    </m:ctrlPr>
                  </m:sSubPr>
                  <m:e>
                    <m:r>
                      <w:rPr>
                        <w:rFonts w:ascii="Cambria Math" w:eastAsiaTheme="minorEastAsia" w:hAnsi="Cambria Math"/>
                      </w:rPr>
                      <m:t>m</m:t>
                    </m:r>
                  </m:e>
                  <m:sub>
                    <m:r>
                      <m:rPr>
                        <m:sty m:val="p"/>
                      </m:rPr>
                      <w:rPr>
                        <w:rFonts w:ascii="Cambria Math" w:eastAsiaTheme="minorEastAsia" w:hAnsi="Cambria Math"/>
                      </w:rPr>
                      <m:t>2</m:t>
                    </m:r>
                  </m:sub>
                </m:sSub>
              </m:sup>
              <m:e>
                <m:f>
                  <m:fPr>
                    <m:ctrlPr>
                      <w:rPr>
                        <w:rFonts w:ascii="Cambria Math" w:eastAsiaTheme="minorEastAsia" w:hAnsi="Cambria Math"/>
                      </w:rPr>
                    </m:ctrlPr>
                  </m:fPr>
                  <m:num>
                    <m:r>
                      <w:rPr>
                        <w:rFonts w:ascii="Cambria Math" w:eastAsiaTheme="minorEastAsia" w:hAnsi="Cambria Math"/>
                      </w:rPr>
                      <m:t>df</m:t>
                    </m:r>
                  </m:num>
                  <m:den>
                    <m:r>
                      <w:rPr>
                        <w:rFonts w:ascii="Cambria Math" w:eastAsiaTheme="minorEastAsia" w:hAnsi="Cambria Math"/>
                      </w:rPr>
                      <m:t>dm</m:t>
                    </m:r>
                  </m:den>
                </m:f>
                <m:r>
                  <w:rPr>
                    <w:rFonts w:ascii="Cambria Math" w:eastAsiaTheme="minorEastAsia" w:hAnsi="Cambria Math"/>
                  </w:rPr>
                  <m:t>m</m:t>
                </m:r>
                <m:r>
                  <m:rPr>
                    <m:sty m:val="p"/>
                  </m:rPr>
                  <w:rPr>
                    <w:rFonts w:ascii="Cambria Math" w:eastAsiaTheme="minorEastAsia" w:hAnsi="Cambria Math"/>
                  </w:rPr>
                  <m:t xml:space="preserve"> </m:t>
                </m:r>
                <m:r>
                  <w:rPr>
                    <w:rFonts w:ascii="Cambria Math" w:eastAsiaTheme="minorEastAsia" w:hAnsi="Cambria Math"/>
                  </w:rPr>
                  <m:t>dm</m:t>
                </m:r>
              </m:e>
            </m:nary>
          </m:e>
        </m:d>
      </m:oMath>
      <w:r>
        <w:rPr>
          <w:rFonts w:eastAsiaTheme="minorEastAsia"/>
        </w:rPr>
        <w:tab/>
        <w:t>(</w:t>
      </w:r>
      <w:r w:rsidR="00547026">
        <w:rPr>
          <w:rFonts w:eastAsiaTheme="minorEastAsia"/>
        </w:rPr>
        <w:t>10-</w:t>
      </w:r>
      <w:r>
        <w:rPr>
          <w:rFonts w:eastAsiaTheme="minorEastAsia"/>
        </w:rPr>
        <w:t>3)</w:t>
      </w:r>
    </w:p>
    <w:p w14:paraId="3078D33A" w14:textId="474A4958" w:rsidR="000D52B6" w:rsidRDefault="000D52B6" w:rsidP="00681CFD">
      <w:pPr>
        <w:pStyle w:val="BodyText"/>
        <w:rPr>
          <w:rFonts w:eastAsiaTheme="minorEastAsia"/>
        </w:rPr>
      </w:pPr>
      <w:del w:id="331" w:author="Bullock, Leanna S. (LARC-C101)[TEAMS3]" w:date="2021-08-05T12:01:00Z">
        <w:r w:rsidRPr="2C07DA14" w:rsidDel="004D7043">
          <w:rPr>
            <w:rFonts w:eastAsiaTheme="minorEastAsia"/>
          </w:rPr>
          <w:delText xml:space="preserve">We take the </w:delText>
        </w:r>
      </w:del>
      <w:ins w:id="332" w:author="Bullock, Leanna S. (LARC-C101)[TEAMS3]" w:date="2021-08-05T12:01:00Z">
        <w:r w:rsidR="004D7043">
          <w:rPr>
            <w:rFonts w:eastAsiaTheme="minorEastAsia"/>
          </w:rPr>
          <w:t>T</w:t>
        </w:r>
        <w:r w:rsidR="004D7043" w:rsidRPr="2C07DA14">
          <w:rPr>
            <w:rFonts w:eastAsiaTheme="minorEastAsia"/>
          </w:rPr>
          <w:t xml:space="preserve">he </w:t>
        </w:r>
      </w:ins>
      <w:r w:rsidRPr="2C07DA14">
        <w:rPr>
          <w:rFonts w:eastAsiaTheme="minorEastAsia"/>
        </w:rPr>
        <w:t xml:space="preserve">absolute value of this integral </w:t>
      </w:r>
      <w:ins w:id="333" w:author="Bullock, Leanna S. (LARC-C101)[TEAMS3]" w:date="2021-08-05T12:01:00Z">
        <w:r w:rsidR="004D7043">
          <w:rPr>
            <w:rFonts w:eastAsiaTheme="minorEastAsia"/>
          </w:rPr>
          <w:t xml:space="preserve">is taken </w:t>
        </w:r>
      </w:ins>
      <w:r w:rsidRPr="2C07DA14">
        <w:rPr>
          <w:rFonts w:eastAsiaTheme="minorEastAsia"/>
        </w:rPr>
        <w:t xml:space="preserve">so that either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sidRPr="2C07DA14">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Pr="2C07DA14">
        <w:rPr>
          <w:rFonts w:eastAsiaTheme="minorEastAsia"/>
        </w:rPr>
        <w:t xml:space="preserve"> can be greater. </w:t>
      </w:r>
      <w:r>
        <w:t>MeMoSeE includes primary impactors ranging from 110 μg in mass</w:t>
      </w:r>
      <w:r w:rsidR="005C36B6">
        <w:t xml:space="preserve"> [ref. </w:t>
      </w:r>
      <w:r w:rsidR="00547026" w:rsidRPr="005C36B6">
        <w:fldChar w:fldCharType="begin"/>
      </w:r>
      <w:r w:rsidR="00547026" w:rsidRPr="00A55F5D">
        <w:instrText xml:space="preserve"> NOTEREF _Ref79052031 \h </w:instrText>
      </w:r>
      <w:r w:rsidR="00547026" w:rsidRPr="005C36B6">
        <w:instrText xml:space="preserve"> \* MERGEFORMAT </w:instrText>
      </w:r>
      <w:r w:rsidR="00547026" w:rsidRPr="005C36B6">
        <w:fldChar w:fldCharType="separate"/>
      </w:r>
      <w:r w:rsidR="00285C53">
        <w:t>39</w:t>
      </w:r>
      <w:r w:rsidR="00547026" w:rsidRPr="005C36B6">
        <w:fldChar w:fldCharType="end"/>
      </w:r>
      <w:r w:rsidR="005C36B6">
        <w:t>]</w:t>
      </w:r>
      <w:r>
        <w:t xml:space="preserve"> to 1</w:t>
      </w:r>
      <w:r w:rsidR="00547026">
        <w:t>,</w:t>
      </w:r>
      <w:r>
        <w:t>000 m in diameter (which, for an assumed NEO density of 3</w:t>
      </w:r>
      <w:r w:rsidR="00547026">
        <w:t>,</w:t>
      </w:r>
      <w:r>
        <w:t>000 kg m</w:t>
      </w:r>
      <w:r w:rsidRPr="007A1121">
        <w:rPr>
          <w:vertAlign w:val="superscript"/>
        </w:rPr>
        <w:t>-3</w:t>
      </w:r>
      <w:r>
        <w:t xml:space="preserve">, corresponds to a mass of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12</m:t>
            </m:r>
          </m:sup>
        </m:sSup>
      </m:oMath>
      <w:r w:rsidRPr="2C07DA14">
        <w:rPr>
          <w:rFonts w:eastAsiaTheme="minorEastAsia"/>
        </w:rPr>
        <w:t xml:space="preserve"> kg</w:t>
      </w:r>
      <w:r>
        <w:t xml:space="preserve">). Figure </w:t>
      </w:r>
      <w:r w:rsidR="00547026">
        <w:t>10.2-</w:t>
      </w:r>
      <w:r>
        <w:t>2 present</w:t>
      </w:r>
      <w:r w:rsidR="004D7043">
        <w:t>s</w:t>
      </w:r>
      <w:r>
        <w:t xml:space="preserve"> </w:t>
      </w:r>
      <w:r w:rsidRPr="2C07DA14">
        <w:rPr>
          <w:rFonts w:eastAsiaTheme="minorEastAsia"/>
        </w:rPr>
        <w:t xml:space="preserve">the mass flux of meteoroids lighter than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=10</m:t>
        </m:r>
      </m:oMath>
      <w:r w:rsidR="00A2242A">
        <w:rPr>
          <w:rFonts w:eastAsiaTheme="minorEastAsia"/>
        </w:rPr>
        <w:t> </w:t>
      </w:r>
      <w:r w:rsidRPr="2C07DA14">
        <w:rPr>
          <w:rFonts w:eastAsiaTheme="minorEastAsia"/>
        </w:rPr>
        <w:t xml:space="preserve">g and NEOs heavier than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=10</m:t>
        </m:r>
      </m:oMath>
      <w:r w:rsidRPr="2C07DA14">
        <w:rPr>
          <w:rFonts w:eastAsiaTheme="minorEastAsia"/>
        </w:rPr>
        <w:t xml:space="preserve"> g as a function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Pr="2C07DA14">
        <w:rPr>
          <w:rFonts w:eastAsiaTheme="minorEastAsia"/>
        </w:rPr>
        <w:t xml:space="preserve">, highlighting </w:t>
      </w:r>
      <w:r>
        <w:t>MeMoSeE</w:t>
      </w:r>
      <w:r w:rsidR="00CA450D">
        <w:t>’</w:t>
      </w:r>
      <w:r>
        <w:t>s chosen limits.</w:t>
      </w:r>
      <w:r w:rsidR="2C07DA14">
        <w:t xml:space="preserve"> Again, the flux corresponding to meteoroids appears as a solid blue line and that corresponding to NEO impacts appears as a dashed orange line. The mass shown is that of impacting objects that are between 10 g and the mass limit depicted on the ordinate axis. The nominal limits used by MeMoSeE are marked with solid black circles. The mass of a particle that hits the lunar surface once per year (on average) is marked with an open circle, and the mass of a particle that cannot produce ejecta larger than 5 mm in diameter is marked with an open triangle</w:t>
      </w:r>
      <w:r w:rsidR="00A2242A">
        <w:t>.</w:t>
      </w:r>
    </w:p>
    <w:p w14:paraId="264C1F2E" w14:textId="77777777" w:rsidR="000D52B6" w:rsidRDefault="000D52B6" w:rsidP="000D52B6">
      <w:pPr>
        <w:pStyle w:val="FigureCentered"/>
      </w:pPr>
      <w:r>
        <w:rPr>
          <w:rFonts w:eastAsiaTheme="minorEastAsia"/>
          <w:noProof/>
        </w:rPr>
        <w:lastRenderedPageBreak/>
        <w:drawing>
          <wp:inline distT="0" distB="0" distL="0" distR="0" wp14:anchorId="48C15800" wp14:editId="3C59D091">
            <wp:extent cx="2641600" cy="1752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2641600" cy="1752600"/>
                    </a:xfrm>
                    <a:prstGeom prst="rect">
                      <a:avLst/>
                    </a:prstGeom>
                  </pic:spPr>
                </pic:pic>
              </a:graphicData>
            </a:graphic>
          </wp:inline>
        </w:drawing>
      </w:r>
    </w:p>
    <w:p w14:paraId="5154E9A6" w14:textId="6056265A" w:rsidR="000D52B6" w:rsidRPr="00E232C0" w:rsidRDefault="000D52B6" w:rsidP="000D52B6">
      <w:pPr>
        <w:pStyle w:val="Figure"/>
        <w:rPr>
          <w:rFonts w:eastAsiaTheme="minorEastAsia"/>
          <w:iCs/>
        </w:rPr>
      </w:pPr>
      <w:bookmarkStart w:id="334" w:name="_Toc73517331"/>
      <w:bookmarkStart w:id="335" w:name="_Toc80082892"/>
      <w:r w:rsidRPr="00E232C0">
        <w:t xml:space="preserve">Figure </w:t>
      </w:r>
      <w:r w:rsidR="00A2242A">
        <w:t>10.2-</w:t>
      </w:r>
      <w:r w:rsidR="002609C1">
        <w:t>2</w:t>
      </w:r>
      <w:r w:rsidR="00422303">
        <w:t xml:space="preserve">. </w:t>
      </w:r>
      <w:r w:rsidRPr="00E232C0">
        <w:t xml:space="preserve">Mass </w:t>
      </w:r>
      <w:r w:rsidR="00422303" w:rsidRPr="00E232C0">
        <w:t xml:space="preserve">Flux </w:t>
      </w:r>
      <w:r w:rsidR="00422303">
        <w:t>o</w:t>
      </w:r>
      <w:r w:rsidR="00422303" w:rsidRPr="00E232C0">
        <w:t xml:space="preserve">nto Lunar Surface </w:t>
      </w:r>
      <w:r w:rsidRPr="00E232C0">
        <w:t>from</w:t>
      </w:r>
      <w:r w:rsidR="0050334D">
        <w:t xml:space="preserve"> </w:t>
      </w:r>
      <w:r w:rsidR="00422303">
        <w:t>M</w:t>
      </w:r>
      <w:r w:rsidR="0050334D">
        <w:t xml:space="preserve">eteoroid and NEO </w:t>
      </w:r>
      <w:r w:rsidR="00422303">
        <w:t>I</w:t>
      </w:r>
      <w:r w:rsidR="0050334D">
        <w:t>mpacts</w:t>
      </w:r>
      <w:bookmarkEnd w:id="334"/>
      <w:bookmarkEnd w:id="335"/>
    </w:p>
    <w:p w14:paraId="41945926" w14:textId="68E97C00" w:rsidR="000D52B6" w:rsidRPr="009C3457" w:rsidRDefault="000D52B6" w:rsidP="000D52B6">
      <w:pPr>
        <w:pStyle w:val="BodyText"/>
      </w:pPr>
      <w:r>
        <w:rPr>
          <w:rFonts w:eastAsiaTheme="minorEastAsia"/>
        </w:rPr>
        <w:t xml:space="preserve">Several pieces of information can be obtained from Figure </w:t>
      </w:r>
      <w:r w:rsidR="00A2242A">
        <w:rPr>
          <w:rFonts w:eastAsiaTheme="minorEastAsia"/>
        </w:rPr>
        <w:t>10.2-</w:t>
      </w:r>
      <w:r>
        <w:rPr>
          <w:rFonts w:eastAsiaTheme="minorEastAsia"/>
        </w:rPr>
        <w:t xml:space="preserve">2. First, the current lower mass limit of 110 μg used by </w:t>
      </w:r>
      <w:r>
        <w:t xml:space="preserve">MeMoSeE does not capture most of the incoming meteoroid mass. If </w:t>
      </w:r>
      <w:del w:id="336" w:author="Bullock, Leanna S. (LARC-C101)[TEAMS3]" w:date="2021-08-05T12:04:00Z">
        <w:r w:rsidDel="004D7043">
          <w:delText xml:space="preserve">we include </w:delText>
        </w:r>
      </w:del>
      <w:r>
        <w:t xml:space="preserve">arbitrarily small particles </w:t>
      </w:r>
      <w:ins w:id="337" w:author="Bullock, Leanna S. (LARC-C101)[TEAMS3]" w:date="2021-08-05T12:04:00Z">
        <w:r w:rsidR="004D7043">
          <w:t xml:space="preserve">are included </w:t>
        </w:r>
      </w:ins>
      <w:r>
        <w:t xml:space="preserve">in our mass flux calculation, the total incoming mass would increase by 123%. However, these particles are unlikely to produce ejecta that are large enough to be hazardous. For large objects, the incoming mass continues to increase as </w:t>
      </w:r>
      <w:del w:id="338" w:author="Bullock, Leanna S. (LARC-C101)[TEAMS3]" w:date="2021-08-05T12:05:00Z">
        <w:r w:rsidDel="004D7043">
          <w:delText xml:space="preserve">we raise </w:delText>
        </w:r>
      </w:del>
      <w:r>
        <w:t>the upper mass limit</w:t>
      </w:r>
      <w:ins w:id="339" w:author="Bullock, Leanna S. (LARC-C101)[TEAMS3]" w:date="2021-08-05T12:05:00Z">
        <w:r w:rsidR="004D7043">
          <w:t xml:space="preserve"> is raised</w:t>
        </w:r>
      </w:ins>
      <w:r>
        <w:t>. However, the upper mass limit used by MeMoSeE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15</m:t>
            </m:r>
          </m:sup>
        </m:sSup>
      </m:oMath>
      <w:r>
        <w:rPr>
          <w:rFonts w:eastAsiaTheme="minorEastAsia"/>
        </w:rPr>
        <w:t xml:space="preserve"> g) is substantially larger than the maximum NEO mass that impacts the Moon annually </w:t>
      </w:r>
      <w:r>
        <w:t>(</w:t>
      </w:r>
      <m:oMath>
        <m:r>
          <w:rPr>
            <w:rFonts w:ascii="Cambria Math" w:hAnsi="Cambria Math"/>
          </w:rPr>
          <m:t>2.38×</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g). If </w:t>
      </w:r>
      <w:del w:id="340" w:author="Bullock, Leanna S. (LARC-C101)[TEAMS3]" w:date="2021-08-05T12:06:00Z">
        <w:r w:rsidDel="004D7043">
          <w:rPr>
            <w:rFonts w:eastAsiaTheme="minorEastAsia"/>
          </w:rPr>
          <w:delText xml:space="preserve">we were to restrict </w:delText>
        </w:r>
      </w:del>
      <w:r>
        <w:rPr>
          <w:rFonts w:eastAsiaTheme="minorEastAsia"/>
        </w:rPr>
        <w:t xml:space="preserve">the mass influx calculation </w:t>
      </w:r>
      <w:ins w:id="341" w:author="Bullock, Leanna S. (LARC-C101)[TEAMS3]" w:date="2021-08-05T12:06:00Z">
        <w:r w:rsidR="004D7043">
          <w:rPr>
            <w:rFonts w:eastAsiaTheme="minorEastAsia"/>
          </w:rPr>
          <w:t xml:space="preserve">is restricted </w:t>
        </w:r>
      </w:ins>
      <w:r>
        <w:rPr>
          <w:rFonts w:eastAsiaTheme="minorEastAsia"/>
        </w:rPr>
        <w:t xml:space="preserve">to those objects that hit the Moon at least once per year on average, </w:t>
      </w:r>
      <w:del w:id="342" w:author="Bullock, Leanna S. (LARC-C101)[TEAMS3]" w:date="2021-08-05T12:07:00Z">
        <w:r w:rsidDel="004D7043">
          <w:rPr>
            <w:rFonts w:eastAsiaTheme="minorEastAsia"/>
          </w:rPr>
          <w:delText xml:space="preserve">we would obtain </w:delText>
        </w:r>
      </w:del>
      <w:r>
        <w:rPr>
          <w:rFonts w:eastAsiaTheme="minorEastAsia"/>
        </w:rPr>
        <w:t xml:space="preserve">a mass flux </w:t>
      </w:r>
      <w:ins w:id="343" w:author="Bullock, Leanna S. (LARC-C101)[TEAMS3]" w:date="2021-08-05T12:07:00Z">
        <w:r w:rsidR="004D7043">
          <w:rPr>
            <w:rFonts w:eastAsiaTheme="minorEastAsia"/>
          </w:rPr>
          <w:t xml:space="preserve">would be obtained </w:t>
        </w:r>
      </w:ins>
      <w:r>
        <w:rPr>
          <w:rFonts w:eastAsiaTheme="minorEastAsia"/>
        </w:rPr>
        <w:t xml:space="preserve">that is about 40% lower than that obtained using </w:t>
      </w:r>
      <w:r>
        <w:t>MeMoSeE</w:t>
      </w:r>
      <w:r w:rsidR="00CA450D">
        <w:t>’</w:t>
      </w:r>
      <w:r>
        <w:t>s nominal limits</w:t>
      </w:r>
      <w:r>
        <w:rPr>
          <w:rFonts w:eastAsiaTheme="minorEastAsia"/>
        </w:rPr>
        <w:t xml:space="preserve">. </w:t>
      </w:r>
    </w:p>
    <w:p w14:paraId="732CEA75" w14:textId="4CD10C4C" w:rsidR="000D52B6" w:rsidRDefault="000D52B6" w:rsidP="000D52B6">
      <w:pPr>
        <w:pStyle w:val="BodyTextKeepwithNext"/>
        <w:rPr>
          <w:rFonts w:eastAsiaTheme="minorEastAsia"/>
        </w:rPr>
      </w:pPr>
      <w:r>
        <w:rPr>
          <w:rFonts w:eastAsiaTheme="minorEastAsia"/>
        </w:rPr>
        <w:t xml:space="preserve">While Figure </w:t>
      </w:r>
      <w:r w:rsidR="00A2242A">
        <w:rPr>
          <w:rFonts w:eastAsiaTheme="minorEastAsia"/>
        </w:rPr>
        <w:t>10.2-</w:t>
      </w:r>
      <w:r>
        <w:rPr>
          <w:rFonts w:eastAsiaTheme="minorEastAsia"/>
        </w:rPr>
        <w:t>2 characterizes the incoming mass, the amount of ejecta produced also depends on the impactors</w:t>
      </w:r>
      <w:r w:rsidR="00CA450D">
        <w:rPr>
          <w:rFonts w:eastAsiaTheme="minorEastAsia"/>
        </w:rPr>
        <w:t>’</w:t>
      </w:r>
      <w:r>
        <w:rPr>
          <w:rFonts w:eastAsiaTheme="minorEastAsia"/>
        </w:rPr>
        <w:t xml:space="preserve"> speeds, densities, and impact angle. So long as projectile speed, mass, and density are not correlated in the models of incoming particles (which is true if </w:t>
      </w:r>
      <w:del w:id="344" w:author="Bullock, Leanna S. (LARC-C101)[TEAMS3]" w:date="2021-08-05T12:08:00Z">
        <w:r w:rsidDel="004D7043">
          <w:rPr>
            <w:rFonts w:eastAsiaTheme="minorEastAsia"/>
          </w:rPr>
          <w:delText xml:space="preserve">we analyze </w:delText>
        </w:r>
      </w:del>
      <w:r>
        <w:rPr>
          <w:rFonts w:eastAsiaTheme="minorEastAsia"/>
        </w:rPr>
        <w:t xml:space="preserve">the high- and low-density populations in MEM </w:t>
      </w:r>
      <w:ins w:id="345" w:author="Bullock, Leanna S. (LARC-C101)[TEAMS3]" w:date="2021-08-05T12:07:00Z">
        <w:r w:rsidR="004D7043">
          <w:rPr>
            <w:rFonts w:eastAsiaTheme="minorEastAsia"/>
          </w:rPr>
          <w:t xml:space="preserve">are analyzed </w:t>
        </w:r>
      </w:ins>
      <w:r>
        <w:rPr>
          <w:rFonts w:eastAsiaTheme="minorEastAsia"/>
        </w:rPr>
        <w:t>separately), we can estimate the total mass of ejecta produced</w:t>
      </w:r>
      <w:r w:rsidR="00743DCB">
        <w:rPr>
          <w:rFonts w:eastAsiaTheme="minorEastAsia"/>
        </w:rPr>
        <w:t xml:space="preserve"> </w:t>
      </w:r>
      <w:r>
        <w:rPr>
          <w:rFonts w:eastAsiaTheme="minorEastAsia"/>
        </w:rPr>
        <w:t>as follows:</w:t>
      </w:r>
    </w:p>
    <w:p w14:paraId="15B9FED2" w14:textId="3DEBB179" w:rsidR="00681CFD" w:rsidRDefault="00681CFD" w:rsidP="00681CFD">
      <w:pPr>
        <w:pStyle w:val="Equationwith"/>
        <w:rPr>
          <w:rFonts w:eastAsiaTheme="minorEastAsia"/>
        </w:rPr>
      </w:pPr>
      <w:r>
        <w:rPr>
          <w:rFonts w:eastAsiaTheme="minorEastAsia"/>
        </w:rPr>
        <w:tab/>
      </w:r>
      <m:oMath>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den>
                    </m:f>
                  </m:e>
                </m:d>
              </m:e>
              <m:sup>
                <m:r>
                  <m:rPr>
                    <m:sty m:val="p"/>
                  </m:rPr>
                  <w:rPr>
                    <w:rFonts w:ascii="Cambria Math" w:hAnsi="Cambria Math"/>
                  </w:rPr>
                  <m:t>-3</m:t>
                </m:r>
                <m:r>
                  <w:rPr>
                    <w:rFonts w:ascii="Cambria Math" w:hAnsi="Cambria Math"/>
                  </w:rPr>
                  <m:t>μ</m:t>
                </m:r>
              </m:sup>
            </m:sSup>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r>
              <m:rPr>
                <m:sty m:val="p"/>
              </m:rPr>
              <w:rPr>
                <w:rFonts w:ascii="Cambria Math" w:hAnsi="Cambria Math"/>
              </w:rPr>
              <m:t xml:space="preserve"> </m:t>
            </m:r>
          </m:e>
        </m:d>
        <m:d>
          <m:dPr>
            <m:begChr m:val="〈"/>
            <m:endChr m:val="〉"/>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3</m:t>
                    </m:r>
                    <m:r>
                      <w:rPr>
                        <w:rFonts w:ascii="Cambria Math" w:hAnsi="Cambria Math"/>
                      </w:rPr>
                      <m:t>μ</m:t>
                    </m:r>
                  </m:sup>
                </m:sSup>
              </m:fName>
              <m:e>
                <m:r>
                  <w:rPr>
                    <w:rFonts w:ascii="Cambria Math" w:hAnsi="Cambria Math"/>
                  </w:rPr>
                  <m:t>α</m:t>
                </m:r>
              </m:e>
            </m:func>
          </m:e>
        </m:d>
      </m:oMath>
      <w:r>
        <w:rPr>
          <w:rFonts w:eastAsiaTheme="minorEastAsia"/>
        </w:rPr>
        <w:tab/>
        <w:t>(</w:t>
      </w:r>
      <w:r w:rsidR="00A2242A">
        <w:rPr>
          <w:rFonts w:eastAsiaTheme="minorEastAsia"/>
        </w:rPr>
        <w:t>10-</w:t>
      </w:r>
      <w:r>
        <w:rPr>
          <w:rFonts w:eastAsiaTheme="minorEastAsia"/>
        </w:rPr>
        <w:t>4)</w:t>
      </w:r>
    </w:p>
    <w:p w14:paraId="280DEF2E" w14:textId="74495A0F" w:rsidR="000D52B6" w:rsidRDefault="2C07DA14" w:rsidP="2C07DA14">
      <w:pPr>
        <w:pStyle w:val="BodyText"/>
        <w:rPr>
          <w:rFonts w:eastAsiaTheme="minorEastAsia"/>
        </w:rPr>
      </w:pPr>
      <w:del w:id="346" w:author="Bullock, Leanna S. (LARC-C101)[TEAMS3]" w:date="2021-08-05T12:08:00Z">
        <w:r w:rsidRPr="2C07DA14" w:rsidDel="004D7043">
          <w:rPr>
            <w:rFonts w:eastAsiaTheme="minorEastAsia"/>
          </w:rPr>
          <w:delText xml:space="preserve">We performed a </w:delText>
        </w:r>
      </w:del>
      <w:ins w:id="347" w:author="Bullock, Leanna S. (LARC-C101)[TEAMS3]" w:date="2021-08-05T12:08:00Z">
        <w:r w:rsidR="004D7043">
          <w:rPr>
            <w:rFonts w:eastAsiaTheme="minorEastAsia"/>
          </w:rPr>
          <w:t xml:space="preserve">A </w:t>
        </w:r>
      </w:ins>
      <w:r w:rsidRPr="2C07DA14">
        <w:rPr>
          <w:rFonts w:eastAsiaTheme="minorEastAsia"/>
        </w:rPr>
        <w:t xml:space="preserve">MEM run using a </w:t>
      </w:r>
      <w:r w:rsidR="00A8783E">
        <w:rPr>
          <w:rFonts w:eastAsiaTheme="minorEastAsia"/>
        </w:rPr>
        <w:t>“</w:t>
      </w:r>
      <w:r w:rsidRPr="2C07DA14">
        <w:rPr>
          <w:rFonts w:eastAsiaTheme="minorEastAsia"/>
        </w:rPr>
        <w:t>trajectory</w:t>
      </w:r>
      <w:r w:rsidR="00A8783E">
        <w:rPr>
          <w:rFonts w:eastAsiaTheme="minorEastAsia"/>
        </w:rPr>
        <w:t>”</w:t>
      </w:r>
      <w:r w:rsidRPr="2C07DA14">
        <w:rPr>
          <w:rFonts w:eastAsiaTheme="minorEastAsia"/>
        </w:rPr>
        <w:t xml:space="preserve"> in which the state vectors traced the position and motion of points on the lunar surface</w:t>
      </w:r>
      <w:ins w:id="348" w:author="Bullock, Leanna S. (LARC-C101)[TEAMS3]" w:date="2021-08-05T12:08:00Z">
        <w:r w:rsidR="004D7043">
          <w:rPr>
            <w:rFonts w:eastAsiaTheme="minorEastAsia"/>
          </w:rPr>
          <w:t xml:space="preserve"> was performed</w:t>
        </w:r>
      </w:ins>
      <w:r w:rsidRPr="2C07DA14">
        <w:rPr>
          <w:rFonts w:eastAsiaTheme="minorEastAsia"/>
        </w:rPr>
        <w:t xml:space="preserve">. The outputs provide </w:t>
      </w:r>
      <w:del w:id="349" w:author="Bullock, Leanna S. (LARC-C101)[TEAMS3]" w:date="2021-08-05T12:27:00Z">
        <w:r w:rsidRPr="2C07DA14" w:rsidDel="004D7043">
          <w:rPr>
            <w:rFonts w:eastAsiaTheme="minorEastAsia"/>
          </w:rPr>
          <w:delText xml:space="preserve">us with </w:delText>
        </w:r>
      </w:del>
      <w:r w:rsidRPr="2C07DA14">
        <w:rPr>
          <w:rFonts w:eastAsiaTheme="minorEastAsia"/>
        </w:rPr>
        <w:t xml:space="preserve">the speed and density distribution of two populations (high- and low-density) of meteoroids striking the Moon. The NEO speed distribution is taken from Moorhead </w:t>
      </w:r>
      <w:r w:rsidR="005C36B6">
        <w:rPr>
          <w:rFonts w:eastAsiaTheme="minorEastAsia"/>
        </w:rPr>
        <w:t xml:space="preserve">[ref. </w:t>
      </w:r>
      <w:r w:rsidR="00A2242A" w:rsidRPr="005C36B6">
        <w:rPr>
          <w:rFonts w:eastAsiaTheme="minorEastAsia"/>
        </w:rPr>
        <w:fldChar w:fldCharType="begin"/>
      </w:r>
      <w:r w:rsidR="00A2242A" w:rsidRPr="005C36B6">
        <w:rPr>
          <w:rFonts w:eastAsiaTheme="minorEastAsia"/>
        </w:rPr>
        <w:instrText xml:space="preserve"> NOTEREF _Ref78969473 \h  \* MERGEFORMAT </w:instrText>
      </w:r>
      <w:r w:rsidR="00A2242A" w:rsidRPr="005C36B6">
        <w:rPr>
          <w:rFonts w:eastAsiaTheme="minorEastAsia"/>
        </w:rPr>
      </w:r>
      <w:r w:rsidR="00A2242A" w:rsidRPr="005C36B6">
        <w:rPr>
          <w:rFonts w:eastAsiaTheme="minorEastAsia"/>
        </w:rPr>
        <w:fldChar w:fldCharType="separate"/>
      </w:r>
      <w:r w:rsidR="00285C53">
        <w:rPr>
          <w:rFonts w:eastAsiaTheme="minorEastAsia"/>
        </w:rPr>
        <w:t>15</w:t>
      </w:r>
      <w:r w:rsidR="00A2242A" w:rsidRPr="005C36B6">
        <w:rPr>
          <w:rFonts w:eastAsiaTheme="minorEastAsia"/>
        </w:rPr>
        <w:fldChar w:fldCharType="end"/>
      </w:r>
      <w:r w:rsidR="005C36B6">
        <w:rPr>
          <w:rFonts w:eastAsiaTheme="minorEastAsia"/>
        </w:rPr>
        <w:t>]</w:t>
      </w:r>
      <w:r w:rsidRPr="2C07DA14">
        <w:rPr>
          <w:rFonts w:eastAsiaTheme="minorEastAsia"/>
        </w:rPr>
        <w:t xml:space="preserve"> and the density is assumed to be 3</w:t>
      </w:r>
      <w:r w:rsidR="00A2242A">
        <w:rPr>
          <w:rFonts w:eastAsiaTheme="minorEastAsia"/>
        </w:rPr>
        <w:t>,</w:t>
      </w:r>
      <w:r w:rsidR="00A2242A" w:rsidRPr="2C07DA14">
        <w:rPr>
          <w:rFonts w:eastAsiaTheme="minorEastAsia"/>
        </w:rPr>
        <w:t>000</w:t>
      </w:r>
      <w:r w:rsidR="00A2242A">
        <w:rPr>
          <w:rFonts w:eastAsiaTheme="minorEastAsia"/>
        </w:rPr>
        <w:t> </w:t>
      </w:r>
      <w:r w:rsidRPr="2C07DA14">
        <w:rPr>
          <w:rFonts w:eastAsiaTheme="minorEastAsia"/>
        </w:rPr>
        <w:t>kg m</w:t>
      </w:r>
      <w:r w:rsidRPr="2C07DA14">
        <w:rPr>
          <w:rFonts w:eastAsiaTheme="minorEastAsia"/>
          <w:vertAlign w:val="superscript"/>
        </w:rPr>
        <w:t>-3</w:t>
      </w:r>
      <w:r w:rsidRPr="2C07DA14">
        <w:rPr>
          <w:rFonts w:eastAsiaTheme="minorEastAsia"/>
        </w:rPr>
        <w:t xml:space="preserve">, following Brown et al. </w:t>
      </w:r>
      <w:r w:rsidR="005C36B6">
        <w:rPr>
          <w:rFonts w:eastAsiaTheme="minorEastAsia"/>
        </w:rPr>
        <w:t xml:space="preserve">[ref. </w:t>
      </w:r>
      <w:r w:rsidR="00A2242A" w:rsidRPr="005C36B6">
        <w:rPr>
          <w:rFonts w:eastAsiaTheme="minorEastAsia"/>
        </w:rPr>
        <w:fldChar w:fldCharType="begin"/>
      </w:r>
      <w:r w:rsidR="00A2242A" w:rsidRPr="005C36B6">
        <w:rPr>
          <w:rFonts w:eastAsiaTheme="minorEastAsia"/>
        </w:rPr>
        <w:instrText xml:space="preserve"> NOTEREF _Ref78963393 \h  \* MERGEFORMAT </w:instrText>
      </w:r>
      <w:r w:rsidR="00A2242A" w:rsidRPr="005C36B6">
        <w:rPr>
          <w:rFonts w:eastAsiaTheme="minorEastAsia"/>
        </w:rPr>
      </w:r>
      <w:r w:rsidR="00A2242A" w:rsidRPr="005C36B6">
        <w:rPr>
          <w:rFonts w:eastAsiaTheme="minorEastAsia"/>
        </w:rPr>
        <w:fldChar w:fldCharType="separate"/>
      </w:r>
      <w:r w:rsidR="00285C53">
        <w:rPr>
          <w:rFonts w:eastAsiaTheme="minorEastAsia"/>
        </w:rPr>
        <w:t>14</w:t>
      </w:r>
      <w:r w:rsidR="00A2242A" w:rsidRPr="005C36B6">
        <w:rPr>
          <w:rFonts w:eastAsiaTheme="minorEastAsia"/>
        </w:rPr>
        <w:fldChar w:fldCharType="end"/>
      </w:r>
      <w:r w:rsidR="005C36B6">
        <w:rPr>
          <w:rFonts w:eastAsiaTheme="minorEastAsia"/>
        </w:rPr>
        <w:t>]</w:t>
      </w:r>
      <w:r w:rsidRPr="2C07DA14">
        <w:rPr>
          <w:rFonts w:eastAsiaTheme="minorEastAsia"/>
        </w:rPr>
        <w:t xml:space="preserve"> and DeStefano </w:t>
      </w:r>
      <w:r w:rsidR="005C36B6">
        <w:rPr>
          <w:rFonts w:eastAsiaTheme="minorEastAsia"/>
        </w:rPr>
        <w:t xml:space="preserve">[ref. </w:t>
      </w:r>
      <w:r w:rsidR="00A2242A" w:rsidRPr="005C36B6">
        <w:rPr>
          <w:rFonts w:eastAsiaTheme="minorEastAsia"/>
        </w:rPr>
        <w:fldChar w:fldCharType="begin"/>
      </w:r>
      <w:r w:rsidR="00A2242A" w:rsidRPr="005C36B6">
        <w:rPr>
          <w:rFonts w:eastAsiaTheme="minorEastAsia"/>
        </w:rPr>
        <w:instrText xml:space="preserve"> NOTEREF _Ref79052953 \h  \* MERGEFORMAT </w:instrText>
      </w:r>
      <w:r w:rsidR="00A2242A" w:rsidRPr="005C36B6">
        <w:rPr>
          <w:rFonts w:eastAsiaTheme="minorEastAsia"/>
        </w:rPr>
      </w:r>
      <w:r w:rsidR="00A2242A" w:rsidRPr="005C36B6">
        <w:rPr>
          <w:rFonts w:eastAsiaTheme="minorEastAsia"/>
        </w:rPr>
        <w:fldChar w:fldCharType="separate"/>
      </w:r>
      <w:r w:rsidR="00285C53">
        <w:rPr>
          <w:rFonts w:eastAsiaTheme="minorEastAsia"/>
        </w:rPr>
        <w:t>37</w:t>
      </w:r>
      <w:r w:rsidR="00A2242A" w:rsidRPr="005C36B6">
        <w:rPr>
          <w:rFonts w:eastAsiaTheme="minorEastAsia"/>
        </w:rPr>
        <w:fldChar w:fldCharType="end"/>
      </w:r>
      <w:r w:rsidR="005C36B6">
        <w:rPr>
          <w:rFonts w:eastAsiaTheme="minorEastAsia"/>
        </w:rPr>
        <w:t>]</w:t>
      </w:r>
      <w:r w:rsidRPr="2C07DA14">
        <w:rPr>
          <w:rFonts w:eastAsiaTheme="minorEastAsia"/>
        </w:rPr>
        <w:t>.</w:t>
      </w:r>
    </w:p>
    <w:p w14:paraId="399D7142" w14:textId="5A278CAE" w:rsidR="000D52B6" w:rsidRDefault="000D52B6" w:rsidP="000D52B6">
      <w:pPr>
        <w:pStyle w:val="BodyTextKeepwithNext"/>
        <w:rPr>
          <w:rFonts w:eastAsiaTheme="minorEastAsia"/>
        </w:rPr>
      </w:pPr>
      <w:r>
        <w:rPr>
          <w:rFonts w:eastAsiaTheme="minorEastAsia"/>
        </w:rPr>
        <w:t xml:space="preserve">For both meteoroids and NEOs, </w:t>
      </w:r>
      <w:del w:id="350" w:author="Bullock, Leanna S. (LARC-C101)[TEAMS3]" w:date="2021-08-05T12:09:00Z">
        <w:r w:rsidDel="004D7043">
          <w:rPr>
            <w:rFonts w:eastAsiaTheme="minorEastAsia"/>
          </w:rPr>
          <w:delText xml:space="preserve">we compute </w:delText>
        </w:r>
      </w:del>
      <w:r>
        <w:rPr>
          <w:rFonts w:eastAsiaTheme="minorEastAsia"/>
        </w:rPr>
        <w:t>the angular term</w:t>
      </w:r>
      <w:ins w:id="351" w:author="Bullock, Leanna S. (LARC-C101)[TEAMS3]" w:date="2021-08-05T12:09:00Z">
        <w:r w:rsidR="004D7043">
          <w:rPr>
            <w:rFonts w:eastAsiaTheme="minorEastAsia"/>
          </w:rPr>
          <w:t xml:space="preserve"> is computed</w:t>
        </w:r>
      </w:ins>
      <w:r>
        <w:rPr>
          <w:rFonts w:eastAsiaTheme="minorEastAsia"/>
        </w:rPr>
        <w:t xml:space="preserve"> as:</w:t>
      </w:r>
    </w:p>
    <w:p w14:paraId="66A36336" w14:textId="69D75A5B" w:rsidR="00681CFD" w:rsidRPr="00681CFD" w:rsidRDefault="00681CFD" w:rsidP="00681CFD">
      <w:pPr>
        <w:pStyle w:val="Equationwith"/>
        <w:rPr>
          <w:rFonts w:eastAsiaTheme="minorEastAsia"/>
        </w:rPr>
      </w:pPr>
      <w:r>
        <w:rPr>
          <w:rFonts w:eastAsiaTheme="minorEastAsia"/>
        </w:rPr>
        <w:tab/>
      </w:r>
      <m:oMath>
        <m:d>
          <m:dPr>
            <m:begChr m:val="〈"/>
            <m:endChr m:val="〉"/>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3</m:t>
                    </m:r>
                    <m:r>
                      <w:rPr>
                        <w:rFonts w:ascii="Cambria Math" w:hAnsi="Cambria Math"/>
                      </w:rPr>
                      <m:t>μ</m:t>
                    </m:r>
                  </m:sup>
                </m:sSup>
              </m:fName>
              <m:e>
                <m:r>
                  <w:rPr>
                    <w:rFonts w:ascii="Cambria Math" w:hAnsi="Cambria Math"/>
                  </w:rPr>
                  <m:t>α</m:t>
                </m:r>
              </m:e>
            </m:func>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r>
              <w:rPr>
                <w:rFonts w:ascii="Cambria Math" w:eastAsiaTheme="minorEastAsia" w:hAnsi="Cambria Math"/>
              </w:rPr>
              <m:t>π</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3</m:t>
                        </m:r>
                        <m:r>
                          <w:rPr>
                            <w:rFonts w:ascii="Cambria Math" w:eastAsiaTheme="minorEastAsia" w:hAnsi="Cambria Math"/>
                          </w:rPr>
                          <m:t>μ</m:t>
                        </m:r>
                      </m:sup>
                    </m:sSup>
                  </m:fName>
                  <m:e>
                    <m:r>
                      <w:rPr>
                        <w:rFonts w:ascii="Cambria Math" w:eastAsiaTheme="minorEastAsia" w:hAnsi="Cambria Math"/>
                      </w:rPr>
                      <m:t>ϕ</m:t>
                    </m:r>
                  </m:e>
                </m:func>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ϕ</m:t>
                        </m:r>
                      </m:e>
                    </m:func>
                  </m:e>
                </m:func>
              </m:e>
            </m:nary>
          </m:num>
          <m:den>
            <m:r>
              <m:rPr>
                <m:sty m:val="p"/>
              </m:rPr>
              <w:rPr>
                <w:rFonts w:ascii="Cambria Math" w:eastAsiaTheme="minorEastAsia" w:hAnsi="Cambria Math"/>
              </w:rPr>
              <m:t>2</m:t>
            </m:r>
            <m:r>
              <w:rPr>
                <w:rFonts w:ascii="Cambria Math" w:eastAsiaTheme="minorEastAsia" w:hAnsi="Cambria Math"/>
              </w:rPr>
              <m:t>π</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ϕ</m:t>
                        </m:r>
                      </m:e>
                    </m:func>
                  </m:e>
                </m:func>
              </m:e>
            </m:nary>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8</m:t>
            </m:r>
          </m:den>
        </m:f>
      </m:oMath>
      <w:r>
        <w:rPr>
          <w:rFonts w:eastAsiaTheme="minorEastAsia"/>
        </w:rPr>
        <w:tab/>
        <w:t>(</w:t>
      </w:r>
      <w:r w:rsidR="00A2242A">
        <w:rPr>
          <w:rFonts w:eastAsiaTheme="minorEastAsia"/>
        </w:rPr>
        <w:t>10-</w:t>
      </w:r>
      <w:r>
        <w:rPr>
          <w:rFonts w:eastAsiaTheme="minorEastAsia"/>
        </w:rPr>
        <w:t>5)</w:t>
      </w:r>
    </w:p>
    <w:p w14:paraId="17A7A6B5" w14:textId="4C8ED1A7" w:rsidR="000D52B6" w:rsidRDefault="000D52B6" w:rsidP="000D52B6">
      <w:pPr>
        <w:pStyle w:val="BodyText"/>
        <w:rPr>
          <w:rFonts w:eastAsiaTheme="minorEastAsia"/>
        </w:rPr>
      </w:pPr>
      <w:r>
        <w:rPr>
          <w:rFonts w:eastAsiaTheme="minorEastAsia"/>
        </w:rPr>
        <w:t xml:space="preserve">where </w:t>
      </w:r>
      <m:oMath>
        <m:r>
          <w:rPr>
            <w:rFonts w:ascii="Cambria Math" w:eastAsiaTheme="minorEastAsia" w:hAnsi="Cambria Math"/>
          </w:rPr>
          <m:t>ϕ=</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-α</m:t>
        </m:r>
      </m:oMath>
      <w:r>
        <w:rPr>
          <w:rFonts w:eastAsiaTheme="minorEastAsia"/>
        </w:rPr>
        <w:t xml:space="preserve"> is the central angle between the impactor</w:t>
      </w:r>
      <w:r w:rsidR="00CA450D">
        <w:rPr>
          <w:rFonts w:eastAsiaTheme="minorEastAsia"/>
        </w:rPr>
        <w:t>’</w:t>
      </w:r>
      <w:r>
        <w:rPr>
          <w:rFonts w:eastAsiaTheme="minorEastAsia"/>
        </w:rPr>
        <w:t xml:space="preserve">s sub-radiant point and a given location on the Moon. This gives </w:t>
      </w:r>
      <w:del w:id="352" w:author="Bullock, Leanna S. (LARC-C101)[TEAMS3]" w:date="2021-08-05T12:27:00Z">
        <w:r w:rsidDel="004D7043">
          <w:rPr>
            <w:rFonts w:eastAsiaTheme="minorEastAsia"/>
          </w:rPr>
          <w:delText xml:space="preserve">us the </w:delText>
        </w:r>
      </w:del>
      <w:r>
        <w:rPr>
          <w:rFonts w:eastAsiaTheme="minorEastAsia"/>
        </w:rPr>
        <w:t xml:space="preserve">the impact angle raised to the power of </w:t>
      </w:r>
      <m:oMath>
        <m:r>
          <w:rPr>
            <w:rFonts w:ascii="Cambria Math" w:eastAsiaTheme="minorEastAsia" w:hAnsi="Cambria Math"/>
          </w:rPr>
          <m:t>3μ</m:t>
        </m:r>
      </m:oMath>
      <w:r>
        <w:rPr>
          <w:rFonts w:eastAsiaTheme="minorEastAsia"/>
        </w:rPr>
        <w:t xml:space="preserve">, averaged over the entire lunar surface and expressed relative to the incoming flux. Figure </w:t>
      </w:r>
      <w:r w:rsidR="000D301D">
        <w:rPr>
          <w:rFonts w:eastAsiaTheme="minorEastAsia"/>
        </w:rPr>
        <w:t>10.2-</w:t>
      </w:r>
      <w:r>
        <w:rPr>
          <w:rFonts w:eastAsiaTheme="minorEastAsia"/>
        </w:rPr>
        <w:t>3 presents the results of our ejected mass calculation</w:t>
      </w:r>
      <w:r w:rsidR="0050334D">
        <w:rPr>
          <w:rFonts w:eastAsiaTheme="minorEastAsia"/>
        </w:rPr>
        <w:t xml:space="preserve"> for both </w:t>
      </w:r>
      <w:r w:rsidR="0050334D" w:rsidRPr="009B491C">
        <w:t xml:space="preserve">meteoroid (solid blue) and NEO (dashed orange) impacts. The mass shown is that produced by impacting objects that are between 10 g and the mass limit depicted on the ordinate axis. The nominal limits used by MeMoSeE are </w:t>
      </w:r>
      <w:r w:rsidR="0050334D" w:rsidRPr="009B491C">
        <w:lastRenderedPageBreak/>
        <w:t>marked with solid black circles. The mass of a particle that hits the lunar surface once per year (on average) is marked with an open circle</w:t>
      </w:r>
      <w:r w:rsidR="0050334D">
        <w:t>, and the mass of a particle that cannot produce ejecta larger than 5 mm in diameter is marked with an open triangle</w:t>
      </w:r>
      <w:r w:rsidR="00C60737">
        <w:t>.</w:t>
      </w:r>
    </w:p>
    <w:p w14:paraId="15B333F7" w14:textId="77777777" w:rsidR="000D52B6" w:rsidRDefault="000D52B6" w:rsidP="000D52B6">
      <w:pPr>
        <w:pStyle w:val="FigureCentered"/>
      </w:pPr>
      <w:r>
        <w:rPr>
          <w:rFonts w:eastAsiaTheme="minorEastAsia"/>
          <w:noProof/>
        </w:rPr>
        <w:drawing>
          <wp:inline distT="0" distB="0" distL="0" distR="0" wp14:anchorId="5CA318F9" wp14:editId="565CB399">
            <wp:extent cx="3043583" cy="20193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3052143" cy="2024979"/>
                    </a:xfrm>
                    <a:prstGeom prst="rect">
                      <a:avLst/>
                    </a:prstGeom>
                  </pic:spPr>
                </pic:pic>
              </a:graphicData>
            </a:graphic>
          </wp:inline>
        </w:drawing>
      </w:r>
    </w:p>
    <w:p w14:paraId="16DD45C7" w14:textId="4CF17F04" w:rsidR="000D52B6" w:rsidRPr="009B491C" w:rsidRDefault="000D52B6" w:rsidP="000D52B6">
      <w:pPr>
        <w:pStyle w:val="Figure"/>
        <w:rPr>
          <w:rFonts w:eastAsiaTheme="minorEastAsia"/>
          <w:iCs/>
        </w:rPr>
      </w:pPr>
      <w:bookmarkStart w:id="353" w:name="_Toc73517332"/>
      <w:bookmarkStart w:id="354" w:name="_Toc80082893"/>
      <w:r w:rsidRPr="009B491C">
        <w:t xml:space="preserve">Figure </w:t>
      </w:r>
      <w:r w:rsidR="000D301D">
        <w:t>10.2-</w:t>
      </w:r>
      <w:r w:rsidR="002609C1">
        <w:t>3</w:t>
      </w:r>
      <w:r w:rsidR="00422303">
        <w:t>. M</w:t>
      </w:r>
      <w:r w:rsidRPr="009B491C">
        <w:t xml:space="preserve">ass of </w:t>
      </w:r>
      <w:r w:rsidR="00422303" w:rsidRPr="009B491C">
        <w:t xml:space="preserve">Particles Ejected </w:t>
      </w:r>
      <w:r w:rsidRPr="009B491C">
        <w:t xml:space="preserve">from </w:t>
      </w:r>
      <w:r w:rsidR="00422303" w:rsidRPr="009B491C">
        <w:t xml:space="preserve">Lunar Surface Due </w:t>
      </w:r>
      <w:r w:rsidRPr="009B491C">
        <w:t xml:space="preserve">to </w:t>
      </w:r>
      <w:r w:rsidR="00422303">
        <w:t>M</w:t>
      </w:r>
      <w:r w:rsidRPr="009B491C">
        <w:t xml:space="preserve">eteoroid and NEO </w:t>
      </w:r>
      <w:r w:rsidR="00422303">
        <w:t>I</w:t>
      </w:r>
      <w:r w:rsidRPr="009B491C">
        <w:t>mpacts</w:t>
      </w:r>
      <w:bookmarkEnd w:id="353"/>
      <w:bookmarkEnd w:id="354"/>
    </w:p>
    <w:p w14:paraId="41CA9BDD" w14:textId="3A881D92" w:rsidR="000D52B6" w:rsidRDefault="000D52B6" w:rsidP="000D52B6">
      <w:pPr>
        <w:pStyle w:val="BodyText"/>
        <w:rPr>
          <w:rFonts w:eastAsiaTheme="minorEastAsia"/>
        </w:rPr>
      </w:pPr>
      <w:r>
        <w:rPr>
          <w:rFonts w:eastAsiaTheme="minorEastAsia"/>
        </w:rPr>
        <w:t xml:space="preserve">It is apparent in Figure </w:t>
      </w:r>
      <w:r w:rsidR="000D301D">
        <w:rPr>
          <w:rFonts w:eastAsiaTheme="minorEastAsia"/>
        </w:rPr>
        <w:t>10.2-</w:t>
      </w:r>
      <w:r>
        <w:rPr>
          <w:rFonts w:eastAsiaTheme="minorEastAsia"/>
        </w:rPr>
        <w:t>3 that the mass of the ejected particles exceeds that of the primary impactors by an order of magnitude. This factor depends on the speed and density distribution of the incoming particles; the comparatively slow-moving NEOs excavate 10 times as much mass as impacts the Moon, while the very fast, low-density meteoroid population excavates nearly 20 times their mass.</w:t>
      </w:r>
    </w:p>
    <w:p w14:paraId="14CA4C72" w14:textId="2EC76501" w:rsidR="000D52B6" w:rsidRDefault="000D52B6" w:rsidP="000D52B6">
      <w:pPr>
        <w:pStyle w:val="BodyText"/>
        <w:rPr>
          <w:rFonts w:eastAsiaTheme="minorEastAsia"/>
        </w:rPr>
      </w:pPr>
      <w:r>
        <w:rPr>
          <w:rFonts w:eastAsiaTheme="minorEastAsia"/>
        </w:rPr>
        <w:t xml:space="preserve">More importantly, </w:t>
      </w:r>
      <w:del w:id="355" w:author="Bullock, Leanna S. (LARC-C101)[TEAMS3]" w:date="2021-08-05T12:09:00Z">
        <w:r w:rsidDel="004D7043">
          <w:rPr>
            <w:rFonts w:eastAsiaTheme="minorEastAsia"/>
          </w:rPr>
          <w:delText xml:space="preserve">we can now assess </w:delText>
        </w:r>
      </w:del>
      <w:r>
        <w:rPr>
          <w:rFonts w:eastAsiaTheme="minorEastAsia"/>
        </w:rPr>
        <w:t>the relative importance of meteoroids and NEOs in ejecta production</w:t>
      </w:r>
      <w:ins w:id="356" w:author="Bullock, Leanna S. (LARC-C101)[TEAMS3]" w:date="2021-08-05T12:09:00Z">
        <w:r w:rsidR="004D7043">
          <w:rPr>
            <w:rFonts w:eastAsiaTheme="minorEastAsia"/>
          </w:rPr>
          <w:t xml:space="preserve"> can now be assessed</w:t>
        </w:r>
      </w:ins>
      <w:r>
        <w:rPr>
          <w:rFonts w:eastAsiaTheme="minorEastAsia"/>
        </w:rPr>
        <w:t xml:space="preserve">. Using </w:t>
      </w:r>
      <w:r>
        <w:t>MeMoSeE</w:t>
      </w:r>
      <w:r w:rsidR="00CA450D">
        <w:t>’</w:t>
      </w:r>
      <w:r>
        <w:t xml:space="preserve">s nominal limits of 110 μg and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C60737">
        <w:rPr>
          <w:rFonts w:eastAsiaTheme="minorEastAsia"/>
        </w:rPr>
        <w:t> </w:t>
      </w:r>
      <w:r>
        <w:rPr>
          <w:rFonts w:eastAsiaTheme="minorEastAsia"/>
        </w:rPr>
        <w:t xml:space="preserve">kg, </w:t>
      </w:r>
      <w:del w:id="357" w:author="Bullock, Leanna S. (LARC-C101)[TEAMS3]" w:date="2021-08-05T12:09:00Z">
        <w:r w:rsidDel="004D7043">
          <w:rPr>
            <w:rFonts w:eastAsiaTheme="minorEastAsia"/>
          </w:rPr>
          <w:delText xml:space="preserve">we </w:delText>
        </w:r>
      </w:del>
      <w:ins w:id="358" w:author="Bullock, Leanna S. (LARC-C101)[TEAMS3]" w:date="2021-08-05T12:09:00Z">
        <w:r w:rsidR="004D7043">
          <w:rPr>
            <w:rFonts w:eastAsiaTheme="minorEastAsia"/>
          </w:rPr>
          <w:t xml:space="preserve">it is found </w:t>
        </w:r>
      </w:ins>
      <w:del w:id="359" w:author="Bullock, Leanna S. (LARC-C101)[TEAMS3]" w:date="2021-08-05T12:10:00Z">
        <w:r w:rsidDel="004D7043">
          <w:rPr>
            <w:rFonts w:eastAsiaTheme="minorEastAsia"/>
          </w:rPr>
          <w:delText xml:space="preserve">find </w:delText>
        </w:r>
      </w:del>
      <w:r>
        <w:rPr>
          <w:rFonts w:eastAsiaTheme="minorEastAsia"/>
        </w:rPr>
        <w:t>that meteoroids are responsible for 54% of ejected particles. If particles larger than 2</w:t>
      </w:r>
      <w:r w:rsidR="00C60737">
        <w:rPr>
          <w:rFonts w:eastAsiaTheme="minorEastAsia"/>
        </w:rPr>
        <w:t>,</w:t>
      </w:r>
      <w:r>
        <w:rPr>
          <w:rFonts w:eastAsiaTheme="minorEastAsia"/>
        </w:rPr>
        <w:t xml:space="preserve">400 kg (i.e., those too large to impact the Moon each year) are excluded, the total ejected mass is 30% lower and 95% of it is produced by meteoroid impacts. Thus, the current upper mass limit for NEOs is conservative, at least on average, but the degree of conservatism is modest. </w:t>
      </w:r>
    </w:p>
    <w:p w14:paraId="2FE37F1E" w14:textId="6FFD0914" w:rsidR="000D52B6" w:rsidRDefault="000D52B6" w:rsidP="000D52B6">
      <w:pPr>
        <w:pStyle w:val="BodyTextKeepwithNext"/>
      </w:pPr>
      <w:r>
        <w:t>MeMoSeE does not appear to truncate the ejecta particle size distribution depending on the primary impactor size; instead, it allows small impacts to produce large particles. According to DeStefano</w:t>
      </w:r>
      <w:r w:rsidR="00285C53">
        <w:t xml:space="preserve"> [ref. </w:t>
      </w:r>
      <w:r w:rsidR="00C60737" w:rsidRPr="00285C53">
        <w:fldChar w:fldCharType="begin"/>
      </w:r>
      <w:r w:rsidR="00C60737" w:rsidRPr="00285C53">
        <w:instrText xml:space="preserve"> NOTEREF _Ref79052953 \h  \* MERGEFORMAT </w:instrText>
      </w:r>
      <w:r w:rsidR="00C60737" w:rsidRPr="00285C53">
        <w:fldChar w:fldCharType="separate"/>
      </w:r>
      <w:r w:rsidR="00285C53" w:rsidRPr="00285C53">
        <w:t>37</w:t>
      </w:r>
      <w:r w:rsidR="00C60737" w:rsidRPr="00285C53">
        <w:fldChar w:fldCharType="end"/>
      </w:r>
      <w:r w:rsidR="00285C53">
        <w:t>]</w:t>
      </w:r>
      <w:r>
        <w:t xml:space="preserve"> </w:t>
      </w:r>
      <w:r w:rsidRPr="2C07DA14">
        <w:rPr>
          <w:rFonts w:eastAsiaTheme="minorEastAsia"/>
        </w:rPr>
        <w:t xml:space="preserve">the fraction of ejected particles larger than a given size, </w:t>
      </w:r>
      <m:oMath>
        <m:r>
          <w:rPr>
            <w:rFonts w:ascii="Cambria Math" w:eastAsiaTheme="minorEastAsia" w:hAnsi="Cambria Math"/>
          </w:rPr>
          <m:t>x</m:t>
        </m:r>
      </m:oMath>
      <w:r>
        <w:t>, is:</w:t>
      </w:r>
    </w:p>
    <w:p w14:paraId="4590633C" w14:textId="327AA344" w:rsidR="000D52B6" w:rsidRPr="00681CFD" w:rsidRDefault="00681CFD" w:rsidP="00681CFD">
      <w:pPr>
        <w:pStyle w:val="Equationwith"/>
      </w:pPr>
      <w:r>
        <w:tab/>
      </w:r>
      <m:oMath>
        <m:sSub>
          <m:sSubPr>
            <m:ctrlPr>
              <w:rPr>
                <w:rFonts w:ascii="Cambria Math" w:eastAsiaTheme="minorEastAsia" w:hAnsi="Cambria Math"/>
              </w:rPr>
            </m:ctrlPr>
          </m:sSubPr>
          <m:e>
            <m:r>
              <w:rPr>
                <w:rFonts w:ascii="Cambria Math" w:eastAsiaTheme="minorEastAsia" w:hAnsi="Cambria Math"/>
              </w:rPr>
              <m:t>P</m:t>
            </m:r>
          </m:e>
          <m:sub>
            <m:r>
              <m:rPr>
                <m:sty m:val="p"/>
              </m:rPr>
              <w:rPr>
                <w:rFonts w:ascii="Cambria Math" w:eastAsiaTheme="minorEastAsia" w:hAnsi="Cambria Math"/>
              </w:rPr>
              <m:t>&gt;</m:t>
            </m:r>
            <m:r>
              <w:rPr>
                <w:rFonts w:ascii="Cambria Math" w:eastAsiaTheme="minorEastAsia" w:hAnsi="Cambria Math"/>
              </w:rPr>
              <m:t>x</m:t>
            </m:r>
          </m:sub>
        </m:sSub>
        <m:r>
          <m:rPr>
            <m:sty m:val="p"/>
          </m:rPr>
          <w:rPr>
            <w:rFonts w:ascii="Cambria Math" w:eastAsiaTheme="minorEastAsia" w:hAnsi="Cambria Math"/>
          </w:rPr>
          <m:t>=</m:t>
        </m:r>
        <m:sSup>
          <m:sSupPr>
            <m:ctrlPr>
              <w:rPr>
                <w:rFonts w:ascii="Cambria Math" w:eastAsiaTheme="minorEastAsia"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x</m:t>
                    </m:r>
                  </m:e>
                  <m:sup>
                    <m:r>
                      <w:rPr>
                        <w:rFonts w:ascii="Cambria Math" w:hAnsi="Cambria Math"/>
                      </w:rPr>
                      <m:t>d</m:t>
                    </m:r>
                  </m:sup>
                </m:sSup>
              </m:den>
            </m:f>
          </m:sup>
        </m:sSup>
      </m:oMath>
      <w:r>
        <w:tab/>
        <w:t>(</w:t>
      </w:r>
      <w:r w:rsidR="000D301D">
        <w:t>10-6</w:t>
      </w:r>
      <w:r>
        <w:t>)</w:t>
      </w:r>
    </w:p>
    <w:p w14:paraId="4F3BDD9F" w14:textId="2DF30C63" w:rsidR="000D52B6" w:rsidRPr="00E24A72" w:rsidRDefault="000D52B6" w:rsidP="10075F25">
      <w:pPr>
        <w:pStyle w:val="BodyText"/>
        <w:rPr>
          <w:rFonts w:eastAsiaTheme="minorEastAsia"/>
          <w:szCs w:val="24"/>
        </w:rPr>
      </w:pPr>
      <w:r w:rsidRPr="10075F25">
        <w:rPr>
          <w:rFonts w:eastAsiaTheme="minorEastAsia"/>
        </w:rPr>
        <w:t xml:space="preserve">where </w:t>
      </w:r>
      <m:oMath>
        <m:r>
          <w:rPr>
            <w:rFonts w:ascii="Cambria Math" w:eastAsiaTheme="minorEastAsia" w:hAnsi="Cambria Math"/>
          </w:rPr>
          <m:t>x</m:t>
        </m:r>
      </m:oMath>
      <w:r w:rsidRPr="10075F25">
        <w:rPr>
          <w:rFonts w:eastAsiaTheme="minorEastAsia"/>
        </w:rPr>
        <w:t xml:space="preserve"> must be in units of mm and the constants are </w:t>
      </w:r>
      <m:oMath>
        <m:r>
          <w:rPr>
            <w:rFonts w:ascii="Cambria Math" w:eastAsiaTheme="minorEastAsia" w:hAnsi="Cambria Math"/>
          </w:rPr>
          <m:t>a=0.0548</m:t>
        </m:r>
      </m:oMath>
      <w:r w:rsidRPr="10075F25">
        <w:rPr>
          <w:rFonts w:eastAsiaTheme="minorEastAsia"/>
        </w:rPr>
        <w:t xml:space="preserve">, </w:t>
      </w:r>
      <m:oMath>
        <m:r>
          <w:rPr>
            <w:rFonts w:ascii="Cambria Math" w:eastAsiaTheme="minorEastAsia" w:hAnsi="Cambria Math"/>
          </w:rPr>
          <m:t>b=-1.015</m:t>
        </m:r>
      </m:oMath>
      <w:r w:rsidRPr="10075F25">
        <w:rPr>
          <w:rFonts w:eastAsiaTheme="minorEastAsia"/>
        </w:rPr>
        <w:t xml:space="preserve">, </w:t>
      </w:r>
      <m:oMath>
        <m:r>
          <w:rPr>
            <w:rFonts w:ascii="Cambria Math" w:eastAsiaTheme="minorEastAsia" w:hAnsi="Cambria Math"/>
          </w:rPr>
          <m:t>c=0.337</m:t>
        </m:r>
      </m:oMath>
      <w:r w:rsidRPr="10075F25">
        <w:rPr>
          <w:rFonts w:eastAsiaTheme="minorEastAsia"/>
        </w:rPr>
        <w:t xml:space="preserve">, and </w:t>
      </w:r>
      <m:oMath>
        <m:r>
          <w:rPr>
            <w:rFonts w:ascii="Cambria Math" w:eastAsiaTheme="minorEastAsia" w:hAnsi="Cambria Math"/>
          </w:rPr>
          <m:t>d=-0.2518</m:t>
        </m:r>
      </m:oMath>
      <w:r w:rsidR="005C36B6">
        <w:rPr>
          <w:rFonts w:eastAsiaTheme="minorEastAsia"/>
        </w:rPr>
        <w:t xml:space="preserve"> [ref</w:t>
      </w:r>
      <w:r w:rsidRPr="10075F25">
        <w:rPr>
          <w:rFonts w:eastAsiaTheme="minorEastAsia"/>
        </w:rPr>
        <w:t>.</w:t>
      </w:r>
      <w:r w:rsidR="005C36B6">
        <w:rPr>
          <w:rFonts w:eastAsiaTheme="minorEastAsia"/>
        </w:rPr>
        <w:t xml:space="preserve"> </w:t>
      </w:r>
      <w:r w:rsidR="00C60737" w:rsidRPr="005C36B6">
        <w:rPr>
          <w:rFonts w:eastAsiaTheme="minorEastAsia"/>
        </w:rPr>
        <w:fldChar w:fldCharType="begin"/>
      </w:r>
      <w:r w:rsidR="00C60737" w:rsidRPr="005C36B6">
        <w:rPr>
          <w:rFonts w:eastAsiaTheme="minorEastAsia"/>
        </w:rPr>
        <w:instrText xml:space="preserve"> NOTEREF _Ref79052953 \h  \* MERGEFORMAT </w:instrText>
      </w:r>
      <w:r w:rsidR="00C60737" w:rsidRPr="005C36B6">
        <w:rPr>
          <w:rFonts w:eastAsiaTheme="minorEastAsia"/>
        </w:rPr>
      </w:r>
      <w:r w:rsidR="00C60737" w:rsidRPr="005C36B6">
        <w:rPr>
          <w:rFonts w:eastAsiaTheme="minorEastAsia"/>
        </w:rPr>
        <w:fldChar w:fldCharType="separate"/>
      </w:r>
      <w:r w:rsidR="00285C53">
        <w:rPr>
          <w:rFonts w:eastAsiaTheme="minorEastAsia"/>
        </w:rPr>
        <w:t>37</w:t>
      </w:r>
      <w:r w:rsidR="00C60737" w:rsidRPr="005C36B6">
        <w:rPr>
          <w:rFonts w:eastAsiaTheme="minorEastAsia"/>
        </w:rPr>
        <w:fldChar w:fldCharType="end"/>
      </w:r>
      <w:r w:rsidR="005C36B6">
        <w:rPr>
          <w:rFonts w:eastAsiaTheme="minorEastAsia"/>
        </w:rPr>
        <w:t>]</w:t>
      </w:r>
      <w:r w:rsidRPr="10075F25">
        <w:rPr>
          <w:rFonts w:eastAsiaTheme="minorEastAsia"/>
        </w:rPr>
        <w:t xml:space="preserve"> No upper limit is incorporated into this equation (which is </w:t>
      </w:r>
      <w:r w:rsidRPr="00E24A72">
        <w:rPr>
          <w:rFonts w:eastAsiaTheme="minorEastAsia"/>
          <w:szCs w:val="24"/>
        </w:rPr>
        <w:t xml:space="preserve">Equation 2.7 of </w:t>
      </w:r>
      <w:r w:rsidR="00C60737">
        <w:rPr>
          <w:rFonts w:eastAsiaTheme="minorEastAsia"/>
          <w:szCs w:val="24"/>
        </w:rPr>
        <w:t xml:space="preserve">Reference </w:t>
      </w:r>
      <w:r w:rsidR="00C60737">
        <w:rPr>
          <w:rFonts w:eastAsiaTheme="minorEastAsia"/>
          <w:szCs w:val="24"/>
        </w:rPr>
        <w:fldChar w:fldCharType="begin"/>
      </w:r>
      <w:r w:rsidR="00C60737">
        <w:rPr>
          <w:rFonts w:eastAsiaTheme="minorEastAsia"/>
          <w:szCs w:val="24"/>
        </w:rPr>
        <w:instrText xml:space="preserve"> NOTEREF _Ref79052953 \h </w:instrText>
      </w:r>
      <w:r w:rsidR="00C60737">
        <w:rPr>
          <w:rFonts w:eastAsiaTheme="minorEastAsia"/>
          <w:szCs w:val="24"/>
        </w:rPr>
      </w:r>
      <w:r w:rsidR="00C60737">
        <w:rPr>
          <w:rFonts w:eastAsiaTheme="minorEastAsia"/>
          <w:szCs w:val="24"/>
        </w:rPr>
        <w:fldChar w:fldCharType="separate"/>
      </w:r>
      <w:r w:rsidR="00285C53">
        <w:rPr>
          <w:rFonts w:eastAsiaTheme="minorEastAsia"/>
          <w:szCs w:val="24"/>
        </w:rPr>
        <w:t>37</w:t>
      </w:r>
      <w:r w:rsidR="00C60737">
        <w:rPr>
          <w:rFonts w:eastAsiaTheme="minorEastAsia"/>
          <w:szCs w:val="24"/>
        </w:rPr>
        <w:fldChar w:fldCharType="end"/>
      </w:r>
      <w:r w:rsidRPr="00E24A72">
        <w:rPr>
          <w:rFonts w:eastAsiaTheme="minorEastAsia"/>
          <w:szCs w:val="24"/>
        </w:rPr>
        <w:t xml:space="preserve">), but an upper limit of 10 mm is used to normalize the PDF (Equation 2.8 of </w:t>
      </w:r>
      <w:r w:rsidR="00C60737">
        <w:rPr>
          <w:rFonts w:eastAsiaTheme="minorEastAsia"/>
          <w:szCs w:val="24"/>
        </w:rPr>
        <w:t xml:space="preserve">Reference </w:t>
      </w:r>
      <w:r w:rsidR="00C60737">
        <w:rPr>
          <w:rFonts w:eastAsiaTheme="minorEastAsia"/>
          <w:szCs w:val="24"/>
        </w:rPr>
        <w:fldChar w:fldCharType="begin"/>
      </w:r>
      <w:r w:rsidR="00C60737">
        <w:rPr>
          <w:rFonts w:eastAsiaTheme="minorEastAsia"/>
          <w:szCs w:val="24"/>
        </w:rPr>
        <w:instrText xml:space="preserve"> NOTEREF _Ref79052953 \h </w:instrText>
      </w:r>
      <w:r w:rsidR="00C60737">
        <w:rPr>
          <w:rFonts w:eastAsiaTheme="minorEastAsia"/>
          <w:szCs w:val="24"/>
        </w:rPr>
      </w:r>
      <w:r w:rsidR="00C60737">
        <w:rPr>
          <w:rFonts w:eastAsiaTheme="minorEastAsia"/>
          <w:szCs w:val="24"/>
        </w:rPr>
        <w:fldChar w:fldCharType="separate"/>
      </w:r>
      <w:r w:rsidR="00285C53">
        <w:rPr>
          <w:rFonts w:eastAsiaTheme="minorEastAsia"/>
          <w:szCs w:val="24"/>
        </w:rPr>
        <w:t>37</w:t>
      </w:r>
      <w:r w:rsidR="00C60737">
        <w:rPr>
          <w:rFonts w:eastAsiaTheme="minorEastAsia"/>
          <w:szCs w:val="24"/>
        </w:rPr>
        <w:fldChar w:fldCharType="end"/>
      </w:r>
      <w:r w:rsidRPr="00E24A72">
        <w:rPr>
          <w:rFonts w:eastAsiaTheme="minorEastAsia"/>
          <w:szCs w:val="24"/>
        </w:rPr>
        <w:t>). Note that</w:t>
      </w:r>
      <w:commentRangeStart w:id="360"/>
      <w:r w:rsidRPr="00E24A72">
        <w:rPr>
          <w:rFonts w:eastAsiaTheme="minorEastAsia"/>
          <w:szCs w:val="24"/>
        </w:rPr>
        <w:t xml:space="preserve"> Eq</w:t>
      </w:r>
      <w:r w:rsidR="00C60737">
        <w:rPr>
          <w:rFonts w:eastAsiaTheme="minorEastAsia"/>
          <w:szCs w:val="24"/>
        </w:rPr>
        <w:t>.</w:t>
      </w:r>
      <w:r w:rsidRPr="00E24A72">
        <w:rPr>
          <w:rFonts w:eastAsiaTheme="minorEastAsia"/>
          <w:szCs w:val="24"/>
        </w:rPr>
        <w:t xml:space="preserve"> (</w:t>
      </w:r>
      <w:r w:rsidR="000D301D">
        <w:rPr>
          <w:rFonts w:eastAsiaTheme="minorEastAsia"/>
          <w:szCs w:val="24"/>
        </w:rPr>
        <w:t>10-6</w:t>
      </w:r>
      <w:r w:rsidRPr="00E24A72">
        <w:rPr>
          <w:rFonts w:eastAsiaTheme="minorEastAsia"/>
          <w:szCs w:val="24"/>
        </w:rPr>
        <w:t>)</w:t>
      </w:r>
      <w:commentRangeEnd w:id="360"/>
      <w:r w:rsidRPr="00E24A72">
        <w:rPr>
          <w:rStyle w:val="CommentReference"/>
          <w:sz w:val="24"/>
          <w:szCs w:val="24"/>
        </w:rPr>
        <w:commentReference w:id="360"/>
      </w:r>
      <w:r w:rsidRPr="00E24A72">
        <w:rPr>
          <w:rFonts w:eastAsiaTheme="minorEastAsia"/>
          <w:szCs w:val="24"/>
        </w:rPr>
        <w:t xml:space="preserve"> contains no dependence on any impactor properties or on the total amount of ejecta produced. Thus, according to </w:t>
      </w:r>
      <w:r w:rsidRPr="00E24A72">
        <w:rPr>
          <w:szCs w:val="24"/>
        </w:rPr>
        <w:t xml:space="preserve">MeMoSeE, </w:t>
      </w:r>
      <w:r w:rsidRPr="00E24A72">
        <w:rPr>
          <w:rFonts w:eastAsiaTheme="minorEastAsia"/>
          <w:szCs w:val="24"/>
        </w:rPr>
        <w:t>1.43% of the mass ejected by any impact above the 0.1 km s</w:t>
      </w:r>
      <w:r w:rsidRPr="00E24A72">
        <w:rPr>
          <w:rFonts w:eastAsiaTheme="minorEastAsia"/>
          <w:szCs w:val="24"/>
          <w:vertAlign w:val="superscript"/>
        </w:rPr>
        <w:t>-1</w:t>
      </w:r>
      <w:r w:rsidRPr="00E24A72">
        <w:rPr>
          <w:rFonts w:eastAsiaTheme="minorEastAsia"/>
          <w:szCs w:val="24"/>
        </w:rPr>
        <w:t xml:space="preserve"> minimum speed will also be larger than 5 mm in diameter, regardless of the size of the impactor.</w:t>
      </w:r>
    </w:p>
    <w:p w14:paraId="46B1FB05" w14:textId="7003F483" w:rsidR="000D52B6" w:rsidRDefault="000D52B6" w:rsidP="000D52B6">
      <w:pPr>
        <w:pStyle w:val="BodyTextKeepwithNext"/>
        <w:rPr>
          <w:szCs w:val="24"/>
        </w:rPr>
      </w:pPr>
      <w:r w:rsidRPr="00E24A72">
        <w:rPr>
          <w:szCs w:val="24"/>
        </w:rPr>
        <w:t xml:space="preserve">If </w:t>
      </w:r>
      <w:del w:id="361" w:author="Bullock, Leanna S. (LARC-C101)[TEAMS3]" w:date="2021-08-05T12:10:00Z">
        <w:r w:rsidRPr="00E24A72" w:rsidDel="004D7043">
          <w:rPr>
            <w:szCs w:val="24"/>
          </w:rPr>
          <w:delText xml:space="preserve">we include </w:delText>
        </w:r>
      </w:del>
      <w:r w:rsidRPr="00E24A72">
        <w:rPr>
          <w:szCs w:val="24"/>
        </w:rPr>
        <w:t xml:space="preserve">arbitrarily small impactors </w:t>
      </w:r>
      <w:ins w:id="362" w:author="Bullock, Leanna S. (LARC-C101)[TEAMS3]" w:date="2021-08-05T12:10:00Z">
        <w:r w:rsidR="004D7043">
          <w:rPr>
            <w:szCs w:val="24"/>
          </w:rPr>
          <w:t xml:space="preserve">are included </w:t>
        </w:r>
      </w:ins>
      <w:r w:rsidRPr="00E24A72">
        <w:rPr>
          <w:szCs w:val="24"/>
        </w:rPr>
        <w:t xml:space="preserve">in </w:t>
      </w:r>
      <w:del w:id="363" w:author="Bullock, Leanna S. (LARC-C101)[TEAMS3]" w:date="2021-08-05T12:10:00Z">
        <w:r w:rsidRPr="00E24A72" w:rsidDel="004D7043">
          <w:rPr>
            <w:szCs w:val="24"/>
          </w:rPr>
          <w:delText xml:space="preserve">our </w:delText>
        </w:r>
      </w:del>
      <w:ins w:id="364" w:author="Bullock, Leanna S. (LARC-C101)[TEAMS3]" w:date="2021-08-05T12:10:00Z">
        <w:r w:rsidR="004D7043">
          <w:rPr>
            <w:szCs w:val="24"/>
          </w:rPr>
          <w:t>the</w:t>
        </w:r>
        <w:r w:rsidR="004D7043" w:rsidRPr="00E24A72">
          <w:rPr>
            <w:szCs w:val="24"/>
          </w:rPr>
          <w:t xml:space="preserve"> </w:t>
        </w:r>
      </w:ins>
      <w:r w:rsidRPr="00E24A72">
        <w:rPr>
          <w:szCs w:val="24"/>
        </w:rPr>
        <w:t xml:space="preserve">ejected mass calculation, </w:t>
      </w:r>
      <w:del w:id="365" w:author="Bullock, Leanna S. (LARC-C101)[TEAMS3]" w:date="2021-08-05T12:10:00Z">
        <w:r w:rsidRPr="00E24A72" w:rsidDel="004D7043">
          <w:rPr>
            <w:szCs w:val="24"/>
          </w:rPr>
          <w:delText xml:space="preserve">we </w:delText>
        </w:r>
        <w:r w:rsidR="00603A5A" w:rsidRPr="00E24A72" w:rsidDel="004D7043">
          <w:rPr>
            <w:szCs w:val="24"/>
          </w:rPr>
          <w:delText>will</w:delText>
        </w:r>
        <w:r w:rsidRPr="00E24A72" w:rsidDel="004D7043">
          <w:rPr>
            <w:szCs w:val="24"/>
          </w:rPr>
          <w:delText xml:space="preserve"> increase </w:delText>
        </w:r>
      </w:del>
      <w:r w:rsidRPr="00E24A72">
        <w:rPr>
          <w:szCs w:val="24"/>
        </w:rPr>
        <w:t xml:space="preserve">the total ejected mass </w:t>
      </w:r>
      <w:ins w:id="366" w:author="Bullock, Leanna S. (LARC-C101)[TEAMS3]" w:date="2021-08-05T12:10:00Z">
        <w:r w:rsidR="004D7043">
          <w:rPr>
            <w:szCs w:val="24"/>
          </w:rPr>
          <w:t xml:space="preserve">will be increased </w:t>
        </w:r>
      </w:ins>
      <w:r w:rsidRPr="00E24A72">
        <w:rPr>
          <w:szCs w:val="24"/>
        </w:rPr>
        <w:t xml:space="preserve">by 153%; note that this increase is larger than the 123% percent increase </w:t>
      </w:r>
      <w:del w:id="367" w:author="Bullock, Leanna S. (LARC-C101)[TEAMS3]" w:date="2021-08-05T12:11:00Z">
        <w:r w:rsidRPr="00E24A72" w:rsidDel="004D7043">
          <w:rPr>
            <w:szCs w:val="24"/>
          </w:rPr>
          <w:delText xml:space="preserve">we </w:delText>
        </w:r>
      </w:del>
      <w:r w:rsidRPr="00E24A72">
        <w:rPr>
          <w:szCs w:val="24"/>
        </w:rPr>
        <w:t xml:space="preserve">calculated for the total </w:t>
      </w:r>
      <w:r w:rsidRPr="00E24A72">
        <w:rPr>
          <w:i/>
          <w:iCs/>
          <w:szCs w:val="24"/>
        </w:rPr>
        <w:t>incoming</w:t>
      </w:r>
      <w:r w:rsidRPr="00E24A72">
        <w:rPr>
          <w:szCs w:val="24"/>
        </w:rPr>
        <w:t xml:space="preserve"> mass. If the size distribution of ejected particles is independent of the incoming particle mass, this would also increase the total </w:t>
      </w:r>
      <w:r w:rsidRPr="00E24A72">
        <w:rPr>
          <w:szCs w:val="24"/>
        </w:rPr>
        <w:lastRenderedPageBreak/>
        <w:t>quantity of hazardous ejecta. However, conservation of energy dictates that the largest ejecta particle that can be lifted by an incoming dust particle is:</w:t>
      </w:r>
    </w:p>
    <w:p w14:paraId="34F7DBFD" w14:textId="303B5C43" w:rsidR="000D52B6" w:rsidRPr="00681CFD" w:rsidRDefault="00681CFD" w:rsidP="000D52B6">
      <w:pPr>
        <w:pStyle w:val="Equationwith"/>
      </w:pPr>
      <w:r>
        <w:tab/>
      </w:r>
      <m:oMath>
        <m:sSub>
          <m:sSubPr>
            <m:ctrlPr>
              <w:rPr>
                <w:rFonts w:ascii="Cambria Math" w:hAnsi="Cambria Math"/>
              </w:rPr>
            </m:ctrlPr>
          </m:sSubPr>
          <m:e>
            <m:r>
              <w:rPr>
                <w:rFonts w:ascii="Cambria Math" w:hAnsi="Cambria Math"/>
              </w:rPr>
              <m:t>m</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f>
          <m:fPr>
            <m:ctrlPr>
              <w:rPr>
                <w:rFonts w:ascii="Cambria Math" w:hAnsi="Cambria Math"/>
              </w:rPr>
            </m:ctrlPr>
          </m:fPr>
          <m:num>
            <m:sSubSup>
              <m:sSubSupPr>
                <m:ctrlPr>
                  <w:rPr>
                    <w:rFonts w:ascii="Cambria Math" w:hAnsi="Cambria Math"/>
                  </w:rPr>
                </m:ctrlPr>
              </m:sSubSupPr>
              <m:e>
                <m:r>
                  <w:rPr>
                    <w:rFonts w:ascii="Cambria Math" w:hAnsi="Cambria Math"/>
                  </w:rPr>
                  <m:t>v</m:t>
                </m:r>
              </m:e>
              <m:sub>
                <m:r>
                  <w:rPr>
                    <w:rFonts w:ascii="Cambria Math" w:hAnsi="Cambria Math"/>
                  </w:rPr>
                  <m:t>p</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v</m:t>
                </m:r>
              </m:e>
              <m:sub>
                <m:r>
                  <w:rPr>
                    <w:rFonts w:ascii="Cambria Math" w:hAnsi="Cambria Math"/>
                  </w:rPr>
                  <m:t>e</m:t>
                </m:r>
              </m:sub>
              <m:sup>
                <m:r>
                  <m:rPr>
                    <m:sty m:val="p"/>
                  </m:rPr>
                  <w:rPr>
                    <w:rFonts w:ascii="Cambria Math" w:hAnsi="Cambria Math"/>
                  </w:rPr>
                  <m:t>2</m:t>
                </m:r>
              </m:sup>
            </m:sSubSup>
          </m:den>
        </m:f>
      </m:oMath>
      <w:r>
        <w:tab/>
        <w:t>(</w:t>
      </w:r>
      <w:r w:rsidR="000D301D">
        <w:t>10-7</w:t>
      </w:r>
      <w:r>
        <w:t>)</w:t>
      </w:r>
    </w:p>
    <w:p w14:paraId="23BF4557" w14:textId="704F4F6D" w:rsidR="000D52B6" w:rsidRPr="00E24A72" w:rsidRDefault="000D52B6" w:rsidP="000D52B6">
      <w:pPr>
        <w:pStyle w:val="BodyText"/>
        <w:rPr>
          <w:rFonts w:eastAsiaTheme="minorEastAsia"/>
          <w:szCs w:val="24"/>
        </w:rPr>
      </w:pPr>
      <w:r w:rsidRPr="00E24A72">
        <w:rPr>
          <w:rFonts w:eastAsiaTheme="minorEastAsia"/>
          <w:szCs w:val="24"/>
        </w:rPr>
        <w:t xml:space="preserve">where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oMath>
      <w:r w:rsidRPr="00E24A72">
        <w:rPr>
          <w:rFonts w:eastAsiaTheme="minorEastAsia"/>
          <w:szCs w:val="24"/>
        </w:rPr>
        <w:t xml:space="preserve"> is the mass of the incoming particle,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E24A72">
        <w:rPr>
          <w:rFonts w:eastAsiaTheme="minorEastAsia"/>
          <w:szCs w:val="24"/>
        </w:rPr>
        <w:t xml:space="preserve"> is its speed, and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oMath>
      <w:r w:rsidRPr="00E24A72">
        <w:rPr>
          <w:rFonts w:eastAsiaTheme="minorEastAsia"/>
          <w:szCs w:val="24"/>
        </w:rPr>
        <w:t xml:space="preserve"> is the speed of the ejected particle</w:t>
      </w:r>
      <w:r w:rsidR="00603A5A" w:rsidRPr="00E24A72">
        <w:rPr>
          <w:rFonts w:eastAsiaTheme="minorEastAsia"/>
          <w:szCs w:val="24"/>
        </w:rPr>
        <w:t>.</w:t>
      </w:r>
      <w:r w:rsidR="00743DCB">
        <w:rPr>
          <w:rFonts w:eastAsiaTheme="minorEastAsia"/>
          <w:szCs w:val="24"/>
        </w:rPr>
        <w:t xml:space="preserve"> </w:t>
      </w:r>
      <w:r w:rsidRPr="00E24A72">
        <w:rPr>
          <w:rFonts w:eastAsiaTheme="minorEastAsia"/>
          <w:szCs w:val="24"/>
        </w:rPr>
        <w:t xml:space="preserve">As discussed elsewhere (see </w:t>
      </w:r>
      <w:commentRangeStart w:id="368"/>
      <w:r w:rsidRPr="00E24A72">
        <w:rPr>
          <w:rFonts w:eastAsiaTheme="minorEastAsia"/>
          <w:szCs w:val="24"/>
        </w:rPr>
        <w:t>Section 5.5</w:t>
      </w:r>
      <w:commentRangeEnd w:id="368"/>
      <w:r w:rsidR="00C60737">
        <w:rPr>
          <w:rStyle w:val="CommentReference"/>
        </w:rPr>
        <w:commentReference w:id="368"/>
      </w:r>
      <w:r w:rsidRPr="00E24A72">
        <w:rPr>
          <w:rFonts w:eastAsiaTheme="minorEastAsia"/>
          <w:szCs w:val="24"/>
        </w:rPr>
        <w:t>), ejected particles 5</w:t>
      </w:r>
      <w:r w:rsidR="00C60737">
        <w:rPr>
          <w:rFonts w:eastAsiaTheme="minorEastAsia"/>
          <w:szCs w:val="24"/>
        </w:rPr>
        <w:t xml:space="preserve"> to </w:t>
      </w:r>
      <w:r w:rsidRPr="00E24A72">
        <w:rPr>
          <w:rFonts w:eastAsiaTheme="minorEastAsia"/>
          <w:szCs w:val="24"/>
        </w:rPr>
        <w:t xml:space="preserve">10 mm in diameter are capable of damaging manmade assets. If </w:t>
      </w:r>
      <w:del w:id="369" w:author="Bullock, Leanna S. (LARC-C101)[TEAMS3]" w:date="2021-08-05T12:11:00Z">
        <w:r w:rsidRPr="00E24A72" w:rsidDel="004D7043">
          <w:rPr>
            <w:rFonts w:eastAsiaTheme="minorEastAsia"/>
            <w:szCs w:val="24"/>
          </w:rPr>
          <w:delText xml:space="preserve">we set </w:delText>
        </w:r>
      </w:del>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e</m:t>
            </m:r>
          </m:sub>
        </m:sSub>
        <m:r>
          <w:rPr>
            <w:rFonts w:ascii="Cambria Math" w:hAnsi="Cambria Math"/>
            <w:szCs w:val="24"/>
          </w:rPr>
          <m:t>=0.2</m:t>
        </m:r>
      </m:oMath>
      <w:r w:rsidRPr="00E24A72">
        <w:rPr>
          <w:rFonts w:eastAsiaTheme="minorEastAsia"/>
          <w:szCs w:val="24"/>
        </w:rPr>
        <w:t xml:space="preserve"> g (the mass of a 5-mm-diameter particle with a density of 3100 kg m</w:t>
      </w:r>
      <w:r w:rsidRPr="00E24A72">
        <w:rPr>
          <w:rFonts w:eastAsiaTheme="minorEastAsia"/>
          <w:szCs w:val="24"/>
          <w:vertAlign w:val="superscript"/>
        </w:rPr>
        <w:t>-3</w:t>
      </w:r>
      <w:r w:rsidRPr="00E24A72">
        <w:rPr>
          <w:rFonts w:eastAsiaTheme="minorEastAsia"/>
          <w:szCs w:val="24"/>
        </w:rPr>
        <w:t>)</w:t>
      </w:r>
      <w:ins w:id="370" w:author="Bullock, Leanna S. (LARC-C101)[TEAMS3]" w:date="2021-08-05T12:11:00Z">
        <w:r w:rsidR="004D7043">
          <w:rPr>
            <w:rFonts w:eastAsiaTheme="minorEastAsia"/>
            <w:szCs w:val="24"/>
          </w:rPr>
          <w:t xml:space="preserve"> is set</w:t>
        </w:r>
      </w:ins>
      <w:r w:rsidRPr="00E24A72">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r>
          <w:rPr>
            <w:rFonts w:ascii="Cambria Math" w:hAnsi="Cambria Math"/>
            <w:szCs w:val="24"/>
          </w:rPr>
          <m:t>=70</m:t>
        </m:r>
      </m:oMath>
      <w:r w:rsidRPr="00E24A72">
        <w:rPr>
          <w:rFonts w:eastAsiaTheme="minorEastAsia"/>
          <w:szCs w:val="24"/>
        </w:rPr>
        <w:t xml:space="preserve"> km s</w:t>
      </w:r>
      <w:r w:rsidRPr="00E24A72">
        <w:rPr>
          <w:rFonts w:eastAsiaTheme="minorEastAsia"/>
          <w:szCs w:val="24"/>
          <w:vertAlign w:val="superscript"/>
        </w:rPr>
        <w:t>-1</w:t>
      </w:r>
      <w:r w:rsidRPr="00E24A72">
        <w:rPr>
          <w:rFonts w:eastAsiaTheme="minorEastAsia"/>
          <w:szCs w:val="24"/>
        </w:rPr>
        <w:t xml:space="preserve">, and recall that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=0.1</m:t>
        </m:r>
      </m:oMath>
      <w:r w:rsidRPr="00E24A72">
        <w:rPr>
          <w:rFonts w:eastAsiaTheme="minorEastAsia"/>
          <w:szCs w:val="24"/>
        </w:rPr>
        <w:t xml:space="preserve"> km s</w:t>
      </w:r>
      <w:r w:rsidRPr="00E24A72">
        <w:rPr>
          <w:rFonts w:eastAsiaTheme="minorEastAsia"/>
          <w:szCs w:val="24"/>
          <w:vertAlign w:val="superscript"/>
        </w:rPr>
        <w:t>-1</w:t>
      </w:r>
      <w:r w:rsidRPr="00E24A72">
        <w:rPr>
          <w:rFonts w:eastAsiaTheme="minorEastAsia"/>
          <w:szCs w:val="24"/>
        </w:rPr>
        <w:t xml:space="preserve">, then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r>
          <w:rPr>
            <w:rFonts w:ascii="Cambria Math" w:hAnsi="Cambria Math"/>
            <w:szCs w:val="24"/>
          </w:rPr>
          <m:t>=4.1 ×</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-7</m:t>
            </m:r>
          </m:sup>
        </m:sSup>
      </m:oMath>
      <w:r w:rsidRPr="00E24A72">
        <w:rPr>
          <w:rFonts w:eastAsiaTheme="minorEastAsia"/>
          <w:szCs w:val="24"/>
        </w:rPr>
        <w:t xml:space="preserve"> g, which is much smaller than </w:t>
      </w:r>
      <w:r w:rsidRPr="00E24A72">
        <w:rPr>
          <w:szCs w:val="24"/>
        </w:rPr>
        <w:t>MeMoSeE</w:t>
      </w:r>
      <w:r w:rsidR="00CA450D">
        <w:rPr>
          <w:szCs w:val="24"/>
        </w:rPr>
        <w:t>’</w:t>
      </w:r>
      <w:r w:rsidRPr="00E24A72">
        <w:rPr>
          <w:szCs w:val="24"/>
        </w:rPr>
        <w:t>s lower limit. This assumes that the collision is completely inelastic.</w:t>
      </w:r>
    </w:p>
    <w:p w14:paraId="7BD3D891" w14:textId="4254C4F3" w:rsidR="000D52B6" w:rsidRPr="00E24A72" w:rsidRDefault="000D52B6" w:rsidP="000D52B6">
      <w:pPr>
        <w:pStyle w:val="BodyText"/>
        <w:rPr>
          <w:rFonts w:eastAsiaTheme="minorEastAsia"/>
          <w:szCs w:val="24"/>
        </w:rPr>
      </w:pPr>
      <w:r w:rsidRPr="00E24A72">
        <w:rPr>
          <w:szCs w:val="24"/>
        </w:rPr>
        <w:t xml:space="preserve">However, if </w:t>
      </w:r>
      <w:del w:id="371" w:author="Bullock, Leanna S. (LARC-C101)[TEAMS3]" w:date="2021-08-05T12:13:00Z">
        <w:r w:rsidRPr="00E24A72" w:rsidDel="004D7043">
          <w:rPr>
            <w:szCs w:val="24"/>
          </w:rPr>
          <w:delText xml:space="preserve">we </w:delText>
        </w:r>
      </w:del>
      <w:r w:rsidRPr="00E24A72">
        <w:rPr>
          <w:szCs w:val="24"/>
        </w:rPr>
        <w:t xml:space="preserve">instead </w:t>
      </w:r>
      <w:ins w:id="372" w:author="Bullock, Leanna S. (LARC-C101)[TEAMS3]" w:date="2021-08-05T12:13:00Z">
        <w:r w:rsidR="004D7043">
          <w:rPr>
            <w:szCs w:val="24"/>
          </w:rPr>
          <w:t xml:space="preserve">it is </w:t>
        </w:r>
      </w:ins>
      <w:r w:rsidRPr="00E24A72">
        <w:rPr>
          <w:szCs w:val="24"/>
        </w:rPr>
        <w:t>assume</w:t>
      </w:r>
      <w:ins w:id="373" w:author="Bullock, Leanna S. (LARC-C101)[TEAMS3]" w:date="2021-08-05T12:13:00Z">
        <w:r w:rsidR="004D7043">
          <w:rPr>
            <w:szCs w:val="24"/>
          </w:rPr>
          <w:t>d</w:t>
        </w:r>
      </w:ins>
      <w:r w:rsidRPr="00E24A72">
        <w:rPr>
          <w:szCs w:val="24"/>
        </w:rPr>
        <w:t xml:space="preserve"> that the mass of the largest particle is instead constrained by Eq</w:t>
      </w:r>
      <w:r w:rsidR="000D301D">
        <w:rPr>
          <w:szCs w:val="24"/>
        </w:rPr>
        <w:t>.</w:t>
      </w:r>
      <w:r w:rsidRPr="00E24A72">
        <w:rPr>
          <w:szCs w:val="24"/>
        </w:rPr>
        <w:t xml:space="preserve"> (</w:t>
      </w:r>
      <w:r w:rsidR="004D7043">
        <w:rPr>
          <w:szCs w:val="24"/>
        </w:rPr>
        <w:t>10-</w:t>
      </w:r>
      <w:r w:rsidRPr="00E24A72">
        <w:rPr>
          <w:szCs w:val="24"/>
        </w:rPr>
        <w:t>1), an ejected particle of 0.2 g then corresponds to an impactor mass of 2.</w:t>
      </w:r>
      <w:r w:rsidR="006D2B13" w:rsidRPr="00E24A72">
        <w:rPr>
          <w:szCs w:val="24"/>
        </w:rPr>
        <w:t>9</w:t>
      </w:r>
      <w:r w:rsidR="006D2B13">
        <w:rPr>
          <w:szCs w:val="24"/>
        </w:rPr>
        <w:t> mg</w:t>
      </w:r>
      <w:r w:rsidRPr="00E24A72">
        <w:rPr>
          <w:szCs w:val="24"/>
        </w:rPr>
        <w:t xml:space="preserve">, assuming a normal impact and that the impactor </w:t>
      </w:r>
      <w:r w:rsidRPr="00E24A72">
        <w:rPr>
          <w:rFonts w:eastAsiaTheme="minorEastAsia"/>
          <w:szCs w:val="24"/>
        </w:rPr>
        <w:t xml:space="preserve">belongs to the low-density population in MEM; this mass is marked with an open triangle in Figures </w:t>
      </w:r>
      <w:r w:rsidR="006D2B13">
        <w:rPr>
          <w:rFonts w:eastAsiaTheme="minorEastAsia"/>
          <w:szCs w:val="24"/>
        </w:rPr>
        <w:t>10.2-</w:t>
      </w:r>
      <w:r w:rsidRPr="00E24A72">
        <w:rPr>
          <w:rFonts w:eastAsiaTheme="minorEastAsia"/>
          <w:szCs w:val="24"/>
        </w:rPr>
        <w:t xml:space="preserve">2 and </w:t>
      </w:r>
      <w:r w:rsidR="006D2B13">
        <w:rPr>
          <w:rFonts w:eastAsiaTheme="minorEastAsia"/>
          <w:szCs w:val="24"/>
        </w:rPr>
        <w:t>10.2-</w:t>
      </w:r>
      <w:r w:rsidRPr="00E24A72">
        <w:rPr>
          <w:rFonts w:eastAsiaTheme="minorEastAsia"/>
          <w:szCs w:val="24"/>
        </w:rPr>
        <w:t xml:space="preserve">3. This is quite a bit larger than 110 </w:t>
      </w:r>
      <w:r w:rsidRPr="00E24A72">
        <w:rPr>
          <w:szCs w:val="24"/>
        </w:rPr>
        <w:t>μg mass limit used by MeMoSeE and indicates that the model may be overconservative in attributing part of the mass ejected by smaller particles to the hazardous ejecta flux.</w:t>
      </w:r>
    </w:p>
    <w:p w14:paraId="09283B33" w14:textId="64CEDCB6" w:rsidR="000D52B6" w:rsidRPr="00E24A72" w:rsidRDefault="000D52B6" w:rsidP="000D52B6">
      <w:pPr>
        <w:pStyle w:val="BodyText"/>
        <w:rPr>
          <w:szCs w:val="24"/>
        </w:rPr>
      </w:pPr>
      <w:r w:rsidRPr="00E24A72">
        <w:rPr>
          <w:rFonts w:eastAsiaTheme="minorEastAsia"/>
          <w:szCs w:val="24"/>
        </w:rPr>
        <w:t xml:space="preserve">Thus, if the maximum particle size is limited by the conservation of kinetic energy, </w:t>
      </w:r>
      <w:r w:rsidRPr="00E24A72">
        <w:rPr>
          <w:szCs w:val="24"/>
        </w:rPr>
        <w:t>MeMoSeE may be underestimating the quantity of hazardous ejecta (by more than a factor of 2) by not considering particles smaller than 110 μg. If the maximum particle size is instead limited by Eq</w:t>
      </w:r>
      <w:r w:rsidR="000D301D">
        <w:rPr>
          <w:szCs w:val="24"/>
        </w:rPr>
        <w:t>.</w:t>
      </w:r>
      <w:r w:rsidRPr="00E24A72">
        <w:rPr>
          <w:szCs w:val="24"/>
        </w:rPr>
        <w:t xml:space="preserve"> </w:t>
      </w:r>
      <w:r w:rsidR="000D301D">
        <w:rPr>
          <w:szCs w:val="24"/>
        </w:rPr>
        <w:t>10-</w:t>
      </w:r>
      <w:r w:rsidRPr="00E24A72">
        <w:rPr>
          <w:szCs w:val="24"/>
        </w:rPr>
        <w:t>1, then MeMoSeE is overestimating the quantity of hazardous ejecta by a factor of 3</w:t>
      </w:r>
      <w:r w:rsidR="006D2B13">
        <w:rPr>
          <w:szCs w:val="24"/>
        </w:rPr>
        <w:t xml:space="preserve"> to </w:t>
      </w:r>
      <w:r w:rsidRPr="00E24A72">
        <w:rPr>
          <w:szCs w:val="24"/>
        </w:rPr>
        <w:t>4.</w:t>
      </w:r>
    </w:p>
    <w:p w14:paraId="1EB82940" w14:textId="3A4B7D43" w:rsidR="52DA572E" w:rsidRPr="00E24A72" w:rsidRDefault="66B506F5" w:rsidP="52DA572E">
      <w:pPr>
        <w:pStyle w:val="BodyText"/>
        <w:rPr>
          <w:szCs w:val="24"/>
        </w:rPr>
      </w:pPr>
      <w:r w:rsidRPr="00E24A72">
        <w:rPr>
          <w:szCs w:val="24"/>
        </w:rPr>
        <w:t xml:space="preserve">Finally, </w:t>
      </w:r>
      <w:del w:id="374" w:author="Bullock, Leanna S. (LARC-C101)[TEAMS3]" w:date="2021-08-05T12:14:00Z">
        <w:r w:rsidRPr="00E24A72" w:rsidDel="004D7043">
          <w:rPr>
            <w:szCs w:val="24"/>
          </w:rPr>
          <w:delText xml:space="preserve">we </w:delText>
        </w:r>
      </w:del>
      <w:ins w:id="375" w:author="Bullock, Leanna S. (LARC-C101)[TEAMS3]" w:date="2021-08-05T12:14:00Z">
        <w:r w:rsidR="004D7043">
          <w:rPr>
            <w:szCs w:val="24"/>
          </w:rPr>
          <w:t>it is</w:t>
        </w:r>
        <w:r w:rsidR="004D7043" w:rsidRPr="00E24A72">
          <w:rPr>
            <w:szCs w:val="24"/>
          </w:rPr>
          <w:t xml:space="preserve"> </w:t>
        </w:r>
      </w:ins>
      <w:r w:rsidRPr="00E24A72">
        <w:rPr>
          <w:szCs w:val="24"/>
        </w:rPr>
        <w:t>note</w:t>
      </w:r>
      <w:ins w:id="376" w:author="Bullock, Leanna S. (LARC-C101)[TEAMS3]" w:date="2021-08-05T12:14:00Z">
        <w:r w:rsidR="004D7043">
          <w:rPr>
            <w:szCs w:val="24"/>
          </w:rPr>
          <w:t>d</w:t>
        </w:r>
      </w:ins>
      <w:r w:rsidRPr="00E24A72">
        <w:rPr>
          <w:szCs w:val="24"/>
        </w:rPr>
        <w:t xml:space="preserve"> that </w:t>
      </w:r>
      <w:del w:id="377" w:author="Bullock, Leanna S. (LARC-C101)[TEAMS3]" w:date="2021-08-05T12:15:00Z">
        <w:r w:rsidRPr="00E24A72" w:rsidDel="004D7043">
          <w:rPr>
            <w:szCs w:val="24"/>
          </w:rPr>
          <w:delText>we have</w:delText>
        </w:r>
      </w:del>
      <w:ins w:id="378" w:author="Bullock, Leanna S. (LARC-C101)[TEAMS3]" w:date="2021-08-05T13:27:00Z">
        <w:r w:rsidR="006D2B13">
          <w:rPr>
            <w:szCs w:val="24"/>
          </w:rPr>
          <w:t>references have been</w:t>
        </w:r>
      </w:ins>
      <w:r w:rsidRPr="00E24A72">
        <w:rPr>
          <w:szCs w:val="24"/>
        </w:rPr>
        <w:t xml:space="preserve"> interpreted </w:t>
      </w:r>
      <w:del w:id="379" w:author="Bullock, Leanna S. (LARC-C101)[TEAMS3]" w:date="2021-08-05T13:27:00Z">
        <w:r w:rsidRPr="00E24A72" w:rsidDel="006D2B13">
          <w:rPr>
            <w:szCs w:val="24"/>
          </w:rPr>
          <w:delText xml:space="preserve">references </w:delText>
        </w:r>
      </w:del>
      <w:r w:rsidRPr="00E24A72">
        <w:rPr>
          <w:szCs w:val="24"/>
        </w:rPr>
        <w:t xml:space="preserve">to </w:t>
      </w:r>
      <w:r w:rsidR="00A8783E">
        <w:rPr>
          <w:szCs w:val="24"/>
        </w:rPr>
        <w:t>“</w:t>
      </w:r>
      <w:r w:rsidRPr="00E24A72">
        <w:rPr>
          <w:szCs w:val="24"/>
        </w:rPr>
        <w:t>size</w:t>
      </w:r>
      <w:r w:rsidR="00A8783E">
        <w:rPr>
          <w:szCs w:val="24"/>
        </w:rPr>
        <w:t>”</w:t>
      </w:r>
      <w:r w:rsidRPr="00E24A72">
        <w:rPr>
          <w:szCs w:val="24"/>
        </w:rPr>
        <w:t xml:space="preserve"> in </w:t>
      </w:r>
      <w:r w:rsidR="006D2B13">
        <w:rPr>
          <w:szCs w:val="24"/>
        </w:rPr>
        <w:t>References</w:t>
      </w:r>
      <w:ins w:id="380" w:author="Bullock, Leanna S. (LARC-C101)[TEAMS3]" w:date="2021-08-05T13:28:00Z">
        <w:r w:rsidR="006D2B13">
          <w:rPr>
            <w:szCs w:val="24"/>
          </w:rPr>
          <w:t xml:space="preserve"> </w:t>
        </w:r>
        <w:r w:rsidR="006D2B13">
          <w:rPr>
            <w:szCs w:val="24"/>
          </w:rPr>
          <w:fldChar w:fldCharType="begin"/>
        </w:r>
        <w:r w:rsidR="006D2B13">
          <w:rPr>
            <w:szCs w:val="24"/>
          </w:rPr>
          <w:instrText xml:space="preserve"> NOTEREF _Ref79052953 \h </w:instrText>
        </w:r>
      </w:ins>
      <w:r w:rsidR="006D2B13">
        <w:rPr>
          <w:szCs w:val="24"/>
        </w:rPr>
      </w:r>
      <w:r w:rsidR="006D2B13">
        <w:rPr>
          <w:szCs w:val="24"/>
        </w:rPr>
        <w:fldChar w:fldCharType="separate"/>
      </w:r>
      <w:r w:rsidR="00285C53">
        <w:rPr>
          <w:szCs w:val="24"/>
        </w:rPr>
        <w:t>37</w:t>
      </w:r>
      <w:ins w:id="381" w:author="Bullock, Leanna S. (LARC-C101)[TEAMS3]" w:date="2021-08-05T13:28:00Z">
        <w:r w:rsidR="006D2B13">
          <w:rPr>
            <w:szCs w:val="24"/>
          </w:rPr>
          <w:fldChar w:fldCharType="end"/>
        </w:r>
      </w:ins>
      <w:r w:rsidRPr="00E24A72">
        <w:rPr>
          <w:szCs w:val="24"/>
        </w:rPr>
        <w:t xml:space="preserve"> and </w:t>
      </w:r>
      <w:ins w:id="382" w:author="Bullock, Leanna S. (LARC-C101)[TEAMS3]" w:date="2021-08-05T13:28:00Z">
        <w:r w:rsidR="006D2B13">
          <w:rPr>
            <w:szCs w:val="24"/>
          </w:rPr>
          <w:fldChar w:fldCharType="begin"/>
        </w:r>
        <w:r w:rsidR="006D2B13">
          <w:rPr>
            <w:szCs w:val="24"/>
          </w:rPr>
          <w:instrText xml:space="preserve"> NOTEREF _Ref79052031 \h </w:instrText>
        </w:r>
      </w:ins>
      <w:r w:rsidR="006D2B13">
        <w:rPr>
          <w:szCs w:val="24"/>
        </w:rPr>
      </w:r>
      <w:r w:rsidR="006D2B13">
        <w:rPr>
          <w:szCs w:val="24"/>
        </w:rPr>
        <w:fldChar w:fldCharType="separate"/>
      </w:r>
      <w:r w:rsidR="00285C53">
        <w:rPr>
          <w:szCs w:val="24"/>
        </w:rPr>
        <w:t>39</w:t>
      </w:r>
      <w:ins w:id="383" w:author="Bullock, Leanna S. (LARC-C101)[TEAMS3]" w:date="2021-08-05T13:28:00Z">
        <w:r w:rsidR="006D2B13">
          <w:rPr>
            <w:szCs w:val="24"/>
          </w:rPr>
          <w:fldChar w:fldCharType="end"/>
        </w:r>
      </w:ins>
      <w:r w:rsidRPr="00E24A72">
        <w:rPr>
          <w:szCs w:val="24"/>
        </w:rPr>
        <w:t xml:space="preserve"> as the diameter of a spherical particle. If these sizes are instead radii or some other measure, some of the numbers in this section will change.</w:t>
      </w:r>
    </w:p>
    <w:p w14:paraId="6073DFD4" w14:textId="2F88EC14" w:rsidR="66B506F5" w:rsidRPr="00152780" w:rsidRDefault="66B506F5" w:rsidP="66B506F5">
      <w:pPr>
        <w:pStyle w:val="BodyText"/>
        <w:rPr>
          <w:szCs w:val="24"/>
        </w:rPr>
      </w:pPr>
      <w:bookmarkStart w:id="384" w:name="_Hlk80031803"/>
      <w:r w:rsidRPr="00152780">
        <w:rPr>
          <w:b/>
          <w:bCs/>
          <w:szCs w:val="24"/>
        </w:rPr>
        <w:t>Finding 15:</w:t>
      </w:r>
      <w:r w:rsidRPr="00152780">
        <w:rPr>
          <w:szCs w:val="24"/>
        </w:rPr>
        <w:t xml:space="preserve"> By including NEO sizes that rarely impact the Moon, the model may be overconservative in computing the quantity of ejecta produced by these objects in a typical year.</w:t>
      </w:r>
    </w:p>
    <w:p w14:paraId="369AA605" w14:textId="79D64019" w:rsidR="66B506F5" w:rsidRPr="00152780" w:rsidRDefault="66B506F5" w:rsidP="66B506F5">
      <w:pPr>
        <w:pStyle w:val="BodyText"/>
        <w:rPr>
          <w:szCs w:val="24"/>
        </w:rPr>
      </w:pPr>
      <w:bookmarkStart w:id="385" w:name="_Hlk80031812"/>
      <w:bookmarkEnd w:id="384"/>
      <w:r w:rsidRPr="00152780">
        <w:rPr>
          <w:b/>
          <w:bCs/>
          <w:szCs w:val="24"/>
        </w:rPr>
        <w:t>Recommendation 15:</w:t>
      </w:r>
      <w:r w:rsidRPr="00152780">
        <w:rPr>
          <w:szCs w:val="24"/>
        </w:rPr>
        <w:t xml:space="preserve"> Limit the maximum size of primary impactors that are computed to contribute to ejecta in the model.</w:t>
      </w:r>
      <w:r w:rsidR="00743DCB" w:rsidRPr="00152780">
        <w:rPr>
          <w:szCs w:val="24"/>
        </w:rPr>
        <w:t xml:space="preserve"> </w:t>
      </w:r>
      <w:r w:rsidRPr="00152780">
        <w:rPr>
          <w:szCs w:val="24"/>
        </w:rPr>
        <w:t>One practical way to limit maximum projectile size is to identify the size of impactor that has a 1% chance of hitting the Moon during a nominal mission time.</w:t>
      </w:r>
      <w:r w:rsidR="00743DCB" w:rsidRPr="00152780">
        <w:rPr>
          <w:szCs w:val="24"/>
        </w:rPr>
        <w:t xml:space="preserve"> </w:t>
      </w:r>
      <w:r w:rsidRPr="00152780">
        <w:rPr>
          <w:szCs w:val="24"/>
        </w:rPr>
        <w:t>For a 10-year lunar base mission, this corresponds to a mean time between impacts of 1000 years.</w:t>
      </w:r>
      <w:r w:rsidR="00743DCB" w:rsidRPr="00152780">
        <w:rPr>
          <w:szCs w:val="24"/>
        </w:rPr>
        <w:t xml:space="preserve"> </w:t>
      </w:r>
      <w:r w:rsidRPr="00152780">
        <w:rPr>
          <w:szCs w:val="24"/>
        </w:rPr>
        <w:t>Alternatively, a Monte Carlo analysis with the full range of possible sizes might capture this effect without artificially limiting impactor size.</w:t>
      </w:r>
    </w:p>
    <w:p w14:paraId="77CC210C" w14:textId="181BD9CE" w:rsidR="66B506F5" w:rsidRPr="00152780" w:rsidRDefault="66B506F5" w:rsidP="66B506F5">
      <w:pPr>
        <w:pStyle w:val="BodyText"/>
        <w:rPr>
          <w:szCs w:val="24"/>
        </w:rPr>
      </w:pPr>
      <w:bookmarkStart w:id="386" w:name="_Hlk80031861"/>
      <w:bookmarkEnd w:id="385"/>
      <w:r w:rsidRPr="00152780">
        <w:rPr>
          <w:b/>
          <w:bCs/>
          <w:szCs w:val="24"/>
        </w:rPr>
        <w:t>Finding 16:</w:t>
      </w:r>
      <w:r w:rsidRPr="00152780">
        <w:rPr>
          <w:szCs w:val="24"/>
        </w:rPr>
        <w:t xml:space="preserve"> Assuming the mass of the largest particle ejected by an impact cannot exceed the total ejected mass predicted by the Housen and Holsapple </w:t>
      </w:r>
      <w:r w:rsidR="005C36B6" w:rsidRPr="00152780">
        <w:rPr>
          <w:szCs w:val="24"/>
        </w:rPr>
        <w:t xml:space="preserve">[ref. </w:t>
      </w:r>
      <w:r w:rsidR="006D2B13" w:rsidRPr="00152780">
        <w:rPr>
          <w:szCs w:val="24"/>
        </w:rPr>
        <w:fldChar w:fldCharType="begin"/>
      </w:r>
      <w:r w:rsidR="006D2B13" w:rsidRPr="00152780">
        <w:rPr>
          <w:szCs w:val="24"/>
        </w:rPr>
        <w:instrText xml:space="preserve"> NOTEREF _Ref78963986 \h  \* MERGEFORMAT </w:instrText>
      </w:r>
      <w:r w:rsidR="006D2B13" w:rsidRPr="00152780">
        <w:rPr>
          <w:szCs w:val="24"/>
        </w:rPr>
      </w:r>
      <w:r w:rsidR="006D2B13" w:rsidRPr="00152780">
        <w:rPr>
          <w:szCs w:val="24"/>
        </w:rPr>
        <w:fldChar w:fldCharType="separate"/>
      </w:r>
      <w:r w:rsidR="00285C53">
        <w:rPr>
          <w:szCs w:val="24"/>
        </w:rPr>
        <w:t>20</w:t>
      </w:r>
      <w:r w:rsidR="006D2B13" w:rsidRPr="00152780">
        <w:rPr>
          <w:szCs w:val="24"/>
        </w:rPr>
        <w:fldChar w:fldCharType="end"/>
      </w:r>
      <w:r w:rsidR="005C36B6" w:rsidRPr="00152780">
        <w:rPr>
          <w:szCs w:val="24"/>
        </w:rPr>
        <w:t>]</w:t>
      </w:r>
      <w:r w:rsidRPr="00152780">
        <w:rPr>
          <w:szCs w:val="24"/>
        </w:rPr>
        <w:t xml:space="preserve"> equations, then the model may produce estimates of the hazardous ejecta flux that are a factor of 3</w:t>
      </w:r>
      <w:r w:rsidR="006D2B13" w:rsidRPr="00152780">
        <w:rPr>
          <w:szCs w:val="24"/>
        </w:rPr>
        <w:t xml:space="preserve"> to </w:t>
      </w:r>
      <w:r w:rsidRPr="00152780">
        <w:rPr>
          <w:szCs w:val="24"/>
        </w:rPr>
        <w:t>4 too high.</w:t>
      </w:r>
    </w:p>
    <w:p w14:paraId="2812B25D" w14:textId="019AF54F" w:rsidR="52DA572E" w:rsidRPr="00152780" w:rsidRDefault="66B506F5" w:rsidP="66B506F5">
      <w:pPr>
        <w:pStyle w:val="BodyText"/>
        <w:rPr>
          <w:szCs w:val="24"/>
        </w:rPr>
      </w:pPr>
      <w:bookmarkStart w:id="387" w:name="_Hlk80031875"/>
      <w:bookmarkEnd w:id="386"/>
      <w:r w:rsidRPr="00152780">
        <w:rPr>
          <w:b/>
          <w:bCs/>
          <w:szCs w:val="24"/>
        </w:rPr>
        <w:t>Recommendation 16:</w:t>
      </w:r>
      <w:r w:rsidR="00743DCB" w:rsidRPr="00152780">
        <w:rPr>
          <w:szCs w:val="24"/>
        </w:rPr>
        <w:t xml:space="preserve"> </w:t>
      </w:r>
      <w:r w:rsidRPr="00152780">
        <w:rPr>
          <w:szCs w:val="24"/>
        </w:rPr>
        <w:t>Consider placing an upper limit on the ejected particle size that is determined using conservation of energy and/or the ejecta mass.</w:t>
      </w:r>
    </w:p>
    <w:p w14:paraId="0476FCAA" w14:textId="4D96F3CE" w:rsidR="000D52B6" w:rsidRPr="004830D6" w:rsidRDefault="2FD77030" w:rsidP="00681CFD">
      <w:pPr>
        <w:pStyle w:val="Heading2"/>
        <w:rPr>
          <w:highlight w:val="yellow"/>
        </w:rPr>
      </w:pPr>
      <w:bookmarkStart w:id="388" w:name="_Toc80082833"/>
      <w:bookmarkEnd w:id="387"/>
      <w:r w:rsidRPr="004830D6">
        <w:t>10.3</w:t>
      </w:r>
      <w:r w:rsidR="000D52B6" w:rsidRPr="004830D6">
        <w:tab/>
      </w:r>
      <w:r w:rsidRPr="004830D6">
        <w:t>Sporadic Versus Shower Meteoroid</w:t>
      </w:r>
      <w:r w:rsidR="00AD309F">
        <w:t xml:space="preserve"> Contribution</w:t>
      </w:r>
      <w:r w:rsidRPr="004830D6">
        <w:t xml:space="preserve"> to the Ejecta Flux</w:t>
      </w:r>
      <w:bookmarkEnd w:id="388"/>
    </w:p>
    <w:p w14:paraId="63C7A72D" w14:textId="3421BE02" w:rsidR="000D52B6" w:rsidRDefault="000D52B6" w:rsidP="000D52B6">
      <w:pPr>
        <w:pStyle w:val="BodyText"/>
      </w:pPr>
      <w:r>
        <w:t xml:space="preserve">By using MEM, a sporadic meteoroid model, to compute the flux of incoming meteoroids, MeMoSeE excludes meteor showers from the impactor population. This mimics the approach taken by the Meteoroid Environment Office, in which sporadic meteoroids are included in engineering models, and any </w:t>
      </w:r>
      <w:r w:rsidR="001B6ACA">
        <w:t>short-</w:t>
      </w:r>
      <w:r>
        <w:t xml:space="preserve">term enhancements in the flux produced by meteor showers </w:t>
      </w:r>
      <w:r>
        <w:lastRenderedPageBreak/>
        <w:t xml:space="preserve">are provided separately in </w:t>
      </w:r>
      <w:r w:rsidR="00A8783E">
        <w:t>“</w:t>
      </w:r>
      <w:r>
        <w:t>forecasts.</w:t>
      </w:r>
      <w:r w:rsidR="00A8783E">
        <w:t>”</w:t>
      </w:r>
      <w:r>
        <w:t xml:space="preserve"> The reasoning behind this approach is that meteor showers produce a small fraction (roughly a few percent) of hazardous particles on average, and thus do not merit inclusion in MEM, but can occasionally produce short-term enhancements of the flux that can be relevant during short periods of increased vulnerability, such as space walks.</w:t>
      </w:r>
    </w:p>
    <w:p w14:paraId="7D6543A2" w14:textId="2FE6B8DE" w:rsidR="000D52B6" w:rsidRDefault="000D52B6" w:rsidP="000D52B6">
      <w:pPr>
        <w:pStyle w:val="BodyText"/>
      </w:pPr>
      <w:r>
        <w:t xml:space="preserve">However, meteor showers tend to be more heavily skewed toward large particles than the sporadic complex. Thus, it is possible that while showers contribute only a small portion of the </w:t>
      </w:r>
      <w:r w:rsidRPr="2C07DA14">
        <w:rPr>
          <w:i/>
          <w:iCs/>
        </w:rPr>
        <w:t>number</w:t>
      </w:r>
      <w:r>
        <w:t xml:space="preserve"> flux of meteoroids, they could contribute a more substantial fraction of the mass flux. To test this, </w:t>
      </w:r>
      <w:del w:id="389" w:author="Bullock, Leanna S. (LARC-C101)[TEAMS3]" w:date="2021-08-05T12:15:00Z">
        <w:r w:rsidDel="004D7043">
          <w:delText xml:space="preserve">we used </w:delText>
        </w:r>
      </w:del>
      <w:r>
        <w:t xml:space="preserve">an existing estimate of the mass flux of the Geminid meteor shower computed in Blaauw </w:t>
      </w:r>
      <w:ins w:id="390" w:author="Bullock, Leanna S. (LARC-C101)[TEAMS3]" w:date="2021-08-05T12:15:00Z">
        <w:r w:rsidR="004D7043">
          <w:t>was used</w:t>
        </w:r>
      </w:ins>
      <w:r w:rsidR="00285C53">
        <w:t xml:space="preserve"> [ref</w:t>
      </w:r>
      <w:r>
        <w:t>.</w:t>
      </w:r>
      <w:bookmarkStart w:id="391" w:name="_Ref79064933"/>
      <w:r w:rsidR="00285C53">
        <w:t xml:space="preserve"> </w:t>
      </w:r>
      <w:bookmarkStart w:id="392" w:name="_Ref80041400"/>
      <w:r w:rsidR="001B6ACA" w:rsidRPr="00285C53">
        <w:rPr>
          <w:rStyle w:val="EndnoteReference"/>
          <w:vertAlign w:val="baseline"/>
        </w:rPr>
        <w:endnoteReference w:id="40"/>
      </w:r>
      <w:bookmarkEnd w:id="391"/>
      <w:bookmarkEnd w:id="392"/>
      <w:r w:rsidR="00285C53">
        <w:t>].</w:t>
      </w:r>
      <w:r>
        <w:t xml:space="preserve"> Table 2 of </w:t>
      </w:r>
      <w:r w:rsidR="00285C53">
        <w:t xml:space="preserve">Reference </w:t>
      </w:r>
      <w:r w:rsidR="00285C53">
        <w:fldChar w:fldCharType="begin"/>
      </w:r>
      <w:r w:rsidR="00285C53">
        <w:instrText xml:space="preserve"> NOTEREF _Ref80041400 \h </w:instrText>
      </w:r>
      <w:r w:rsidR="00285C53">
        <w:fldChar w:fldCharType="separate"/>
      </w:r>
      <w:r w:rsidR="00285C53">
        <w:t>40</w:t>
      </w:r>
      <w:r w:rsidR="00285C53">
        <w:fldChar w:fldCharType="end"/>
      </w:r>
      <w:r>
        <w:t xml:space="preserve"> gives this flux as </w:t>
      </w:r>
      <m:oMath>
        <m:r>
          <w:rPr>
            <w:rFonts w:ascii="Cambria Math" w:hAnsi="Cambria Math"/>
          </w:rPr>
          <m:t>9.1×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2C07DA14">
        <w:rPr>
          <w:rFonts w:eastAsiaTheme="minorEastAsia"/>
        </w:rPr>
        <w:t xml:space="preserve"> g km</w:t>
      </w:r>
      <w:r w:rsidRPr="2C07DA14">
        <w:rPr>
          <w:rFonts w:eastAsiaTheme="minorEastAsia"/>
          <w:vertAlign w:val="superscript"/>
        </w:rPr>
        <w:t>-2</w:t>
      </w:r>
      <w:r w:rsidRPr="2C07DA14">
        <w:rPr>
          <w:rFonts w:eastAsiaTheme="minorEastAsia"/>
        </w:rPr>
        <w:t xml:space="preserve"> hr</w:t>
      </w:r>
      <w:r w:rsidRPr="2C07DA14">
        <w:rPr>
          <w:rFonts w:eastAsiaTheme="minorEastAsia"/>
          <w:vertAlign w:val="superscript"/>
        </w:rPr>
        <w:t>-1</w:t>
      </w:r>
      <w:r w:rsidRPr="2C07DA14">
        <w:rPr>
          <w:rFonts w:eastAsiaTheme="minorEastAsia"/>
        </w:rPr>
        <w:t xml:space="preserve"> when the largest particles considered have a mass of 1 kg. After performing a unit conversion and dividing by 4 to convert this to the flux per unit lunar surface area, </w:t>
      </w:r>
      <w:del w:id="393" w:author="Bullock, Leanna S. (LARC-C101)[TEAMS3]" w:date="2021-08-05T12:16:00Z">
        <w:r w:rsidRPr="2C07DA14" w:rsidDel="004D7043">
          <w:rPr>
            <w:rFonts w:eastAsiaTheme="minorEastAsia"/>
          </w:rPr>
          <w:delText xml:space="preserve">we </w:delText>
        </w:r>
      </w:del>
      <w:del w:id="394" w:author="Bullock, Leanna S. (LARC-C101)[TEAMS3]" w:date="2021-08-05T12:18:00Z">
        <w:r w:rsidRPr="2C07DA14" w:rsidDel="004D7043">
          <w:rPr>
            <w:rFonts w:eastAsiaTheme="minorEastAsia"/>
          </w:rPr>
          <w:delText xml:space="preserve">obtain </w:delText>
        </w:r>
      </w:del>
      <w:r w:rsidRPr="2C07DA14">
        <w:rPr>
          <w:rFonts w:eastAsiaTheme="minorEastAsia"/>
        </w:rPr>
        <w:t xml:space="preserve">a value of </w:t>
      </w:r>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2C07DA14">
        <w:rPr>
          <w:rFonts w:eastAsiaTheme="minorEastAsia"/>
        </w:rPr>
        <w:t xml:space="preserve"> g m</w:t>
      </w:r>
      <w:r w:rsidRPr="2C07DA14">
        <w:rPr>
          <w:rFonts w:eastAsiaTheme="minorEastAsia"/>
          <w:vertAlign w:val="superscript"/>
        </w:rPr>
        <w:t>-2</w:t>
      </w:r>
      <w:r w:rsidRPr="2C07DA14">
        <w:rPr>
          <w:rFonts w:eastAsiaTheme="minorEastAsia"/>
        </w:rPr>
        <w:t xml:space="preserve"> yr</w:t>
      </w:r>
      <w:r w:rsidRPr="2C07DA14">
        <w:rPr>
          <w:rFonts w:eastAsiaTheme="minorEastAsia"/>
          <w:vertAlign w:val="superscript"/>
        </w:rPr>
        <w:t>-1</w:t>
      </w:r>
      <w:r w:rsidRPr="2C07DA14">
        <w:rPr>
          <w:rFonts w:eastAsiaTheme="minorEastAsia"/>
        </w:rPr>
        <w:t xml:space="preserve"> at the time of the shower</w:t>
      </w:r>
      <w:r w:rsidR="00CA450D">
        <w:rPr>
          <w:rFonts w:eastAsiaTheme="minorEastAsia"/>
        </w:rPr>
        <w:t>’</w:t>
      </w:r>
      <w:r w:rsidRPr="2C07DA14">
        <w:rPr>
          <w:rFonts w:eastAsiaTheme="minorEastAsia"/>
        </w:rPr>
        <w:t>s peak</w:t>
      </w:r>
      <w:ins w:id="395" w:author="Bullock, Leanna S. (LARC-C101)[TEAMS3]" w:date="2021-08-05T12:18:00Z">
        <w:r w:rsidR="004D7043">
          <w:rPr>
            <w:rFonts w:eastAsiaTheme="minorEastAsia"/>
          </w:rPr>
          <w:t xml:space="preserve"> is obtained</w:t>
        </w:r>
      </w:ins>
      <w:r w:rsidRPr="2C07DA14">
        <w:rPr>
          <w:rFonts w:eastAsiaTheme="minorEastAsia"/>
        </w:rPr>
        <w:t xml:space="preserve">. This is 22% of the nominal mass influx. If </w:t>
      </w:r>
      <w:del w:id="396" w:author="Bullock, Leanna S. (LARC-C101)[TEAMS3]" w:date="2021-08-05T12:17:00Z">
        <w:r w:rsidRPr="2C07DA14" w:rsidDel="004D7043">
          <w:rPr>
            <w:rFonts w:eastAsiaTheme="minorEastAsia"/>
          </w:rPr>
          <w:delText xml:space="preserve">we use </w:delText>
        </w:r>
      </w:del>
      <w:r w:rsidRPr="2C07DA14">
        <w:rPr>
          <w:rFonts w:eastAsiaTheme="minorEastAsia"/>
        </w:rPr>
        <w:t>a Geminid speed of 35 km s-1 and density of 2600 kg m</w:t>
      </w:r>
      <w:r w:rsidRPr="2C07DA14">
        <w:rPr>
          <w:rFonts w:eastAsiaTheme="minorEastAsia"/>
          <w:vertAlign w:val="superscript"/>
        </w:rPr>
        <w:t>-3</w:t>
      </w:r>
      <w:ins w:id="397" w:author="Bullock, Leanna S. (LARC-C101)[TEAMS3]" w:date="2021-08-05T12:17:00Z">
        <w:r w:rsidR="004D7043">
          <w:rPr>
            <w:rFonts w:eastAsiaTheme="minorEastAsia"/>
          </w:rPr>
          <w:t xml:space="preserve"> are used</w:t>
        </w:r>
      </w:ins>
      <w:r w:rsidR="00285C53">
        <w:rPr>
          <w:rFonts w:eastAsiaTheme="minorEastAsia"/>
        </w:rPr>
        <w:t xml:space="preserve"> [ref. </w:t>
      </w:r>
      <w:r w:rsidR="00A20C0D" w:rsidRPr="00285C53">
        <w:rPr>
          <w:rStyle w:val="EndnoteReference"/>
          <w:rFonts w:eastAsiaTheme="minorEastAsia"/>
          <w:vertAlign w:val="baseline"/>
        </w:rPr>
        <w:endnoteReference w:id="41"/>
      </w:r>
      <w:r w:rsidR="00285C53">
        <w:rPr>
          <w:rFonts w:eastAsiaTheme="minorEastAsia"/>
        </w:rPr>
        <w:t>],</w:t>
      </w:r>
      <w:r w:rsidRPr="2C07DA14">
        <w:rPr>
          <w:rFonts w:eastAsiaTheme="minorEastAsia"/>
        </w:rPr>
        <w:t xml:space="preserve"> </w:t>
      </w:r>
      <w:del w:id="399" w:author="Bullock, Leanna S. (LARC-C101)[TEAMS3]" w:date="2021-08-05T12:17:00Z">
        <w:r w:rsidRPr="2C07DA14" w:rsidDel="004D7043">
          <w:rPr>
            <w:rFonts w:eastAsiaTheme="minorEastAsia"/>
          </w:rPr>
          <w:delText xml:space="preserve">we obtain </w:delText>
        </w:r>
      </w:del>
      <w:r w:rsidRPr="2C07DA14">
        <w:rPr>
          <w:rFonts w:eastAsiaTheme="minorEastAsia"/>
        </w:rPr>
        <w:t xml:space="preserve">a mass production rate of </w:t>
      </w:r>
      <m:oMath>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2C07DA14">
        <w:rPr>
          <w:rFonts w:eastAsiaTheme="minorEastAsia"/>
        </w:rPr>
        <w:t xml:space="preserve"> g m</w:t>
      </w:r>
      <w:r w:rsidRPr="2C07DA14">
        <w:rPr>
          <w:rFonts w:eastAsiaTheme="minorEastAsia"/>
          <w:vertAlign w:val="superscript"/>
        </w:rPr>
        <w:t>-2</w:t>
      </w:r>
      <w:r w:rsidRPr="2C07DA14">
        <w:rPr>
          <w:rFonts w:eastAsiaTheme="minorEastAsia"/>
        </w:rPr>
        <w:t xml:space="preserve"> yr</w:t>
      </w:r>
      <w:r w:rsidRPr="2C07DA14">
        <w:rPr>
          <w:rFonts w:eastAsiaTheme="minorEastAsia"/>
          <w:vertAlign w:val="superscript"/>
        </w:rPr>
        <w:t>-1</w:t>
      </w:r>
      <w:ins w:id="400" w:author="Bullock, Leanna S. (LARC-C101)[TEAMS3]" w:date="2021-08-05T12:17:00Z">
        <w:r w:rsidR="004D7043">
          <w:rPr>
            <w:rFonts w:eastAsiaTheme="minorEastAsia"/>
          </w:rPr>
          <w:t xml:space="preserve"> is obtained</w:t>
        </w:r>
      </w:ins>
      <w:r>
        <w:t>, which is 37% of the nominal rate. Thus, at the time of peak activity, the Geminids could substantially increase the ejecta production rate.</w:t>
      </w:r>
    </w:p>
    <w:p w14:paraId="30E09956" w14:textId="0ACDC11A" w:rsidR="000D52B6" w:rsidRDefault="00285C53" w:rsidP="000D52B6">
      <w:pPr>
        <w:pStyle w:val="BodyText"/>
      </w:pPr>
      <w:r>
        <w:t xml:space="preserve">Reference </w:t>
      </w:r>
      <w:r>
        <w:fldChar w:fldCharType="begin"/>
      </w:r>
      <w:r>
        <w:instrText xml:space="preserve"> NOTEREF _Ref80041400 \h </w:instrText>
      </w:r>
      <w:r>
        <w:fldChar w:fldCharType="separate"/>
      </w:r>
      <w:r>
        <w:t>40</w:t>
      </w:r>
      <w:r>
        <w:fldChar w:fldCharType="end"/>
      </w:r>
      <w:r w:rsidR="000D52B6">
        <w:t xml:space="preserve"> also provides Geminid fluences (e.g., 271 g km</w:t>
      </w:r>
      <w:r w:rsidR="000D52B6" w:rsidRPr="003A461E">
        <w:rPr>
          <w:vertAlign w:val="superscript"/>
        </w:rPr>
        <w:t>-2</w:t>
      </w:r>
      <w:r w:rsidR="000D52B6">
        <w:t xml:space="preserve">), which </w:t>
      </w:r>
      <w:del w:id="401" w:author="Bullock, Leanna S. (LARC-C101)[TEAMS3]" w:date="2021-08-05T12:18:00Z">
        <w:r w:rsidR="000D52B6" w:rsidDel="004D7043">
          <w:delText xml:space="preserve">we </w:delText>
        </w:r>
      </w:del>
      <w:r w:rsidR="000D52B6">
        <w:t xml:space="preserve">can </w:t>
      </w:r>
      <w:ins w:id="402" w:author="Bullock, Leanna S. (LARC-C101)[TEAMS3]" w:date="2021-08-05T12:18:00Z">
        <w:r w:rsidR="004D7043">
          <w:t xml:space="preserve">be </w:t>
        </w:r>
      </w:ins>
      <w:r w:rsidR="000D52B6">
        <w:t>use</w:t>
      </w:r>
      <w:ins w:id="403" w:author="Bullock, Leanna S. (LARC-C101)[TEAMS3]" w:date="2021-08-05T12:18:00Z">
        <w:r w:rsidR="004D7043">
          <w:t>d</w:t>
        </w:r>
      </w:ins>
      <w:r w:rsidR="000D52B6">
        <w:t xml:space="preserve"> to compute the contribution of the Geminids when averaged over the course of a year (</w:t>
      </w:r>
      <m:oMath>
        <m:r>
          <w:rPr>
            <w:rFonts w:ascii="Cambria Math" w:hAnsi="Cambria Math"/>
          </w:rPr>
          <m:t>6.8×</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1B6ACA">
        <w:rPr>
          <w:rFonts w:eastAsiaTheme="minorEastAsia"/>
        </w:rPr>
        <w:t> </w:t>
      </w:r>
      <w:r w:rsidR="000D52B6" w:rsidRPr="2C07DA14">
        <w:rPr>
          <w:rFonts w:eastAsiaTheme="minorEastAsia"/>
        </w:rPr>
        <w:t>g m</w:t>
      </w:r>
      <w:r w:rsidR="000D52B6" w:rsidRPr="2C07DA14">
        <w:rPr>
          <w:rFonts w:eastAsiaTheme="minorEastAsia"/>
          <w:vertAlign w:val="superscript"/>
        </w:rPr>
        <w:t>-2</w:t>
      </w:r>
      <w:r w:rsidR="000D52B6" w:rsidRPr="2C07DA14">
        <w:rPr>
          <w:rFonts w:eastAsiaTheme="minorEastAsia"/>
        </w:rPr>
        <w:t xml:space="preserve"> yr</w:t>
      </w:r>
      <w:r w:rsidR="000D52B6" w:rsidRPr="2C07DA14">
        <w:rPr>
          <w:rFonts w:eastAsiaTheme="minorEastAsia"/>
          <w:vertAlign w:val="superscript"/>
        </w:rPr>
        <w:t>-1</w:t>
      </w:r>
      <w:r w:rsidR="000D52B6">
        <w:t xml:space="preserve">). Thus, on average, the Geminids constitute 0.7% of the incoming mass and produce 1.3% of the ejected mass. These calculations do depend on the largest Geminid considered. If, for instance, </w:t>
      </w:r>
      <w:del w:id="404" w:author="Bullock, Leanna S. (LARC-C101)[TEAMS3]" w:date="2021-08-05T12:18:00Z">
        <w:r w:rsidR="000D52B6" w:rsidDel="004D7043">
          <w:delText xml:space="preserve">we include </w:delText>
        </w:r>
      </w:del>
      <w:r w:rsidR="000D52B6">
        <w:t>Geminids as large as 100 kg in mass</w:t>
      </w:r>
      <w:ins w:id="405" w:author="Bullock, Leanna S. (LARC-C101)[TEAMS3]" w:date="2021-08-05T12:18:00Z">
        <w:r w:rsidR="004D7043">
          <w:t xml:space="preserve"> is included</w:t>
        </w:r>
      </w:ins>
      <w:r w:rsidR="000D52B6">
        <w:t>, all Geminid rates presented here will be a factor of 4 larger</w:t>
      </w:r>
      <w:r w:rsidR="00076C49">
        <w:t xml:space="preserve"> [ref. </w:t>
      </w:r>
      <w:r w:rsidR="001B6ACA" w:rsidRPr="00076C49">
        <w:fldChar w:fldCharType="begin"/>
      </w:r>
      <w:r w:rsidR="001B6ACA" w:rsidRPr="00076C49">
        <w:instrText xml:space="preserve"> NOTEREF _Ref79064933 \h  \* MERGEFORMAT </w:instrText>
      </w:r>
      <w:r w:rsidR="001B6ACA" w:rsidRPr="00076C49">
        <w:fldChar w:fldCharType="separate"/>
      </w:r>
      <w:r>
        <w:t>40</w:t>
      </w:r>
      <w:r w:rsidR="001B6ACA" w:rsidRPr="00076C49">
        <w:fldChar w:fldCharType="end"/>
      </w:r>
      <w:r w:rsidR="00076C49">
        <w:t>].</w:t>
      </w:r>
    </w:p>
    <w:p w14:paraId="336738E8" w14:textId="5DD43429" w:rsidR="000D52B6" w:rsidRDefault="304FF23E" w:rsidP="000D52B6">
      <w:pPr>
        <w:pStyle w:val="BodyText"/>
      </w:pPr>
      <w:r>
        <w:t>The small contribution of the Geminid stream to the overall ejecta production rate justifies their exclusion from an average environment description. The Geminids produce the greatest flux of hazardous meteoroids in a typical year</w:t>
      </w:r>
      <w:r w:rsidR="00076C49">
        <w:t xml:space="preserve"> [ref. </w:t>
      </w:r>
      <w:r w:rsidR="001B6ACA" w:rsidRPr="00076C49">
        <w:rPr>
          <w:rStyle w:val="EndnoteReference"/>
          <w:vertAlign w:val="baseline"/>
        </w:rPr>
        <w:endnoteReference w:id="42"/>
      </w:r>
      <w:r w:rsidR="00076C49">
        <w:t>]</w:t>
      </w:r>
      <w:r>
        <w:t xml:space="preserve"> and have produced both large numbers of lunar impact flashes and spikes in lunar impact ejecta measured by LDEX</w:t>
      </w:r>
      <w:r w:rsidR="00285C53">
        <w:t xml:space="preserve"> </w:t>
      </w:r>
      <w:r w:rsidR="005C36B6">
        <w:t>[ref</w:t>
      </w:r>
      <w:r>
        <w:t>.</w:t>
      </w:r>
      <w:r w:rsidR="005C36B6">
        <w:t xml:space="preserve"> </w:t>
      </w:r>
      <w:r w:rsidR="00092446" w:rsidRPr="005C36B6">
        <w:rPr>
          <w:rStyle w:val="EndnoteReference"/>
          <w:vertAlign w:val="baseline"/>
        </w:rPr>
        <w:endnoteReference w:id="43"/>
      </w:r>
      <w:r w:rsidR="005C36B6">
        <w:t>].</w:t>
      </w:r>
      <w:r>
        <w:t xml:space="preserve"> If they are not capable of raising the average ejecta production rate by more than a few percent, it is not likely that any other shower will. </w:t>
      </w:r>
    </w:p>
    <w:p w14:paraId="19FEECC2" w14:textId="1DCF8647" w:rsidR="000D52B6" w:rsidRDefault="000D52B6" w:rsidP="00681CFD">
      <w:pPr>
        <w:pStyle w:val="Heading2"/>
      </w:pPr>
      <w:bookmarkStart w:id="406" w:name="_Toc80082834"/>
      <w:r>
        <w:t>10.4</w:t>
      </w:r>
      <w:r>
        <w:tab/>
        <w:t>Effect of Depth of Excavation on Soil Size D</w:t>
      </w:r>
      <w:r w:rsidRPr="002D354F">
        <w:t>istribution</w:t>
      </w:r>
      <w:r>
        <w:t xml:space="preserve"> Ejected from Crater</w:t>
      </w:r>
      <w:bookmarkEnd w:id="406"/>
    </w:p>
    <w:p w14:paraId="63CD8519" w14:textId="3D5F032C" w:rsidR="000D52B6" w:rsidRDefault="16D3555B" w:rsidP="000D52B6">
      <w:pPr>
        <w:pStyle w:val="BodyText"/>
      </w:pPr>
      <w:r>
        <w:t xml:space="preserve">MeMoSeE assumes that comminution and agglutination in a single sporadic or NEO impact is sufficiently small to leave the regolith particle distribution unchanged, hence the </w:t>
      </w:r>
      <w:r w:rsidRPr="001B6ACA">
        <w:rPr>
          <w:i/>
          <w:iCs/>
        </w:rPr>
        <w:t>in</w:t>
      </w:r>
      <w:r w:rsidR="001B6ACA">
        <w:rPr>
          <w:i/>
          <w:iCs/>
        </w:rPr>
        <w:t xml:space="preserve"> </w:t>
      </w:r>
      <w:r w:rsidRPr="001B6ACA">
        <w:rPr>
          <w:i/>
          <w:iCs/>
        </w:rPr>
        <w:t>situ</w:t>
      </w:r>
      <w:r>
        <w:t xml:space="preserve"> soil size distribution is the distribution of ejecta particle sizes.</w:t>
      </w:r>
    </w:p>
    <w:p w14:paraId="5E77F9E1" w14:textId="697E4185" w:rsidR="000D52B6" w:rsidRDefault="3110AB89" w:rsidP="000D52B6">
      <w:pPr>
        <w:pStyle w:val="BodyText"/>
      </w:pPr>
      <w:r>
        <w:t xml:space="preserve">The lunar regolith constitutes the uppermost </w:t>
      </w:r>
      <w:r w:rsidR="001B6ACA">
        <w:t xml:space="preserve">10 </w:t>
      </w:r>
      <w:r>
        <w:t>meters of the maria and the upper most thirty meters of the lunar highlands. Sufficiently energetic sporadic meteoroids and NEOs will punch through the regolith into material with a different size distribution and launch that material as ejecta. Our knowledge of the layers below the regolith comes from seismic studies. Figure 10.4-1 is a summary of the suspected layering based on sound speed measurements</w:t>
      </w:r>
      <w:r w:rsidR="00076C49">
        <w:t xml:space="preserve"> [ref</w:t>
      </w:r>
      <w:r>
        <w:t>.</w:t>
      </w:r>
      <w:r w:rsidR="00076C49">
        <w:t xml:space="preserve"> </w:t>
      </w:r>
      <w:r w:rsidR="001B6ACA" w:rsidRPr="00076C49">
        <w:fldChar w:fldCharType="begin"/>
      </w:r>
      <w:r w:rsidR="001B6ACA" w:rsidRPr="00076C49">
        <w:instrText xml:space="preserve"> NOTEREF _Ref79065442 \h  \* MERGEFORMAT </w:instrText>
      </w:r>
      <w:r w:rsidR="001B6ACA" w:rsidRPr="00076C49">
        <w:fldChar w:fldCharType="separate"/>
      </w:r>
      <w:r w:rsidR="00285C53">
        <w:t>3</w:t>
      </w:r>
      <w:r w:rsidR="001B6ACA" w:rsidRPr="00076C49">
        <w:fldChar w:fldCharType="end"/>
      </w:r>
      <w:r w:rsidR="00076C49">
        <w:t xml:space="preserve">]. </w:t>
      </w:r>
    </w:p>
    <w:p w14:paraId="3BBA18DC" w14:textId="77777777" w:rsidR="000D52B6" w:rsidRDefault="000D52B6" w:rsidP="000D52B6">
      <w:pPr>
        <w:pStyle w:val="FigureCentered"/>
      </w:pPr>
      <w:r>
        <w:rPr>
          <w:noProof/>
        </w:rPr>
        <w:lastRenderedPageBreak/>
        <w:drawing>
          <wp:inline distT="0" distB="0" distL="0" distR="0" wp14:anchorId="0001F95B" wp14:editId="02CC3D7E">
            <wp:extent cx="4156657" cy="366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rotWithShape="1">
                    <a:blip r:embed="rId36" cstate="print">
                      <a:extLst>
                        <a:ext uri="{28A0092B-C50C-407E-A947-70E740481C1C}">
                          <a14:useLocalDpi xmlns:a14="http://schemas.microsoft.com/office/drawing/2010/main" val="0"/>
                        </a:ext>
                      </a:extLst>
                    </a:blip>
                    <a:srcRect l="3055" t="1352" r="4723" b="1100"/>
                    <a:stretch/>
                  </pic:blipFill>
                  <pic:spPr bwMode="auto">
                    <a:xfrm>
                      <a:off x="0" y="0"/>
                      <a:ext cx="4183516" cy="3687625"/>
                    </a:xfrm>
                    <a:prstGeom prst="rect">
                      <a:avLst/>
                    </a:prstGeom>
                    <a:ln>
                      <a:noFill/>
                    </a:ln>
                    <a:extLst>
                      <a:ext uri="{53640926-AAD7-44D8-BBD7-CCE9431645EC}">
                        <a14:shadowObscured xmlns:a14="http://schemas.microsoft.com/office/drawing/2010/main"/>
                      </a:ext>
                    </a:extLst>
                  </pic:spPr>
                </pic:pic>
              </a:graphicData>
            </a:graphic>
          </wp:inline>
        </w:drawing>
      </w:r>
    </w:p>
    <w:p w14:paraId="6D588DE1" w14:textId="3CDC675E" w:rsidR="000D52B6" w:rsidRPr="00114AF0" w:rsidRDefault="3110AB89" w:rsidP="00681CFD">
      <w:pPr>
        <w:pStyle w:val="Figure"/>
      </w:pPr>
      <w:bookmarkStart w:id="407" w:name="_Toc73517333"/>
      <w:bookmarkStart w:id="408" w:name="_Toc80082894"/>
      <w:r>
        <w:t>Figure 10.4-1</w:t>
      </w:r>
      <w:r w:rsidR="00422303">
        <w:t>.</w:t>
      </w:r>
      <w:r>
        <w:t xml:space="preserve"> Schematic </w:t>
      </w:r>
      <w:r w:rsidR="00422303">
        <w:t xml:space="preserve">Cross-Section Illustrating </w:t>
      </w:r>
      <w:r w:rsidR="00422303" w:rsidRPr="00681CFD">
        <w:t>Idealized</w:t>
      </w:r>
      <w:r w:rsidR="00422303">
        <w:t xml:space="preserve"> Effect of Large-Scale Crater </w:t>
      </w:r>
      <w:r>
        <w:t xml:space="preserve">on </w:t>
      </w:r>
      <w:r w:rsidR="00422303">
        <w:t xml:space="preserve">Structure of Upper Lunar Crust </w:t>
      </w:r>
      <w:r w:rsidR="00955BEF">
        <w:t>[</w:t>
      </w:r>
      <w:r>
        <w:t xml:space="preserve">ref. </w:t>
      </w:r>
      <w:bookmarkEnd w:id="407"/>
      <w:r w:rsidR="004B51AC" w:rsidRPr="00076C49">
        <w:fldChar w:fldCharType="begin"/>
      </w:r>
      <w:r w:rsidR="004B51AC" w:rsidRPr="00076C49">
        <w:instrText xml:space="preserve"> NOTEREF _Ref79065442 \h  \* MERGEFORMAT </w:instrText>
      </w:r>
      <w:r w:rsidR="004B51AC" w:rsidRPr="00076C49">
        <w:fldChar w:fldCharType="separate"/>
      </w:r>
      <w:r w:rsidR="00285C53">
        <w:t>3</w:t>
      </w:r>
      <w:r w:rsidR="004B51AC" w:rsidRPr="00076C49">
        <w:fldChar w:fldCharType="end"/>
      </w:r>
      <w:r w:rsidR="00955BEF">
        <w:t>]</w:t>
      </w:r>
      <w:bookmarkEnd w:id="408"/>
    </w:p>
    <w:p w14:paraId="7947E865" w14:textId="77777777" w:rsidR="000D52B6" w:rsidRDefault="000D52B6" w:rsidP="000D52B6">
      <w:pPr>
        <w:pStyle w:val="BodyText"/>
      </w:pPr>
      <w:r>
        <w:t>The material between 10-m and 2-km depth has a sound speed more than 4 times larger than the regolith sound speed indicating larger particles and less porosity. However, the authors are unaware of any estimates of the particle size distribution for these depths.</w:t>
      </w:r>
    </w:p>
    <w:p w14:paraId="56AB6E0A" w14:textId="44B67D45" w:rsidR="000D52B6" w:rsidRPr="00A42DC7" w:rsidRDefault="3110AB89" w:rsidP="000D52B6">
      <w:pPr>
        <w:pStyle w:val="BodyText"/>
      </w:pPr>
      <w:r>
        <w:t xml:space="preserve">What follows in </w:t>
      </w:r>
      <w:r w:rsidR="00955BEF">
        <w:t xml:space="preserve">Subsection </w:t>
      </w:r>
      <w:r>
        <w:t xml:space="preserve">10.4.1 is an overview of Apollo regolith particle size distribution measurements and how they vary between the Apollo sites. Subsection 10.4.2 is an estimate of the effect of </w:t>
      </w:r>
      <w:r w:rsidR="00603A5A">
        <w:t>the site</w:t>
      </w:r>
      <w:r>
        <w:t xml:space="preserve"> to site variations on the lunar ejecta flux environment. Subsection 10.4.3 is an overview of the lunar crater dimension scaling and Subsection 10.4.4 uses the dimension scaling to estimate the portion of the lunar ejecta flux calculation that is uncertain from the unknown size distribution for depths larger than 10</w:t>
      </w:r>
      <w:r w:rsidR="00955BEF">
        <w:t xml:space="preserve"> </w:t>
      </w:r>
      <w:r>
        <w:t>m.</w:t>
      </w:r>
    </w:p>
    <w:p w14:paraId="09A95F83" w14:textId="3EBBD1A3" w:rsidR="000D52B6" w:rsidRDefault="009A73BF" w:rsidP="000D52B6">
      <w:pPr>
        <w:pStyle w:val="Heading3"/>
      </w:pPr>
      <w:bookmarkStart w:id="409" w:name="_Toc80082835"/>
      <w:r>
        <w:t>10.4.1</w:t>
      </w:r>
      <w:r>
        <w:tab/>
      </w:r>
      <w:r w:rsidR="000D52B6">
        <w:t xml:space="preserve">Lunar </w:t>
      </w:r>
      <w:r w:rsidR="005428D1">
        <w:t>Regolith Size Distribution</w:t>
      </w:r>
      <w:bookmarkEnd w:id="409"/>
    </w:p>
    <w:p w14:paraId="41C1CAF4" w14:textId="7C049B5C" w:rsidR="000D52B6" w:rsidRDefault="3110AB89" w:rsidP="000D52B6">
      <w:pPr>
        <w:pStyle w:val="BodyText"/>
      </w:pPr>
      <w:r>
        <w:t>Figure 10.4-2 shows the distribution of particle sizes measured from four Apollo samples.</w:t>
      </w:r>
    </w:p>
    <w:p w14:paraId="4293CC7B" w14:textId="77777777" w:rsidR="000D52B6" w:rsidRPr="000D4D34" w:rsidRDefault="000D52B6" w:rsidP="000D52B6">
      <w:pPr>
        <w:pStyle w:val="FigureCentered"/>
      </w:pPr>
      <w:r>
        <w:rPr>
          <w:noProof/>
        </w:rPr>
        <w:lastRenderedPageBreak/>
        <w:drawing>
          <wp:inline distT="0" distB="0" distL="0" distR="0" wp14:anchorId="1AF78B83" wp14:editId="3AEA04AA">
            <wp:extent cx="3017520" cy="230444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rotWithShape="1">
                    <a:blip r:embed="rId37">
                      <a:extLst>
                        <a:ext uri="{28A0092B-C50C-407E-A947-70E740481C1C}">
                          <a14:useLocalDpi xmlns:a14="http://schemas.microsoft.com/office/drawing/2010/main" val="0"/>
                        </a:ext>
                      </a:extLst>
                    </a:blip>
                    <a:srcRect l="3611" t="7986"/>
                    <a:stretch/>
                  </pic:blipFill>
                  <pic:spPr bwMode="auto">
                    <a:xfrm>
                      <a:off x="0" y="0"/>
                      <a:ext cx="3019906" cy="2306268"/>
                    </a:xfrm>
                    <a:prstGeom prst="rect">
                      <a:avLst/>
                    </a:prstGeom>
                    <a:ln>
                      <a:noFill/>
                    </a:ln>
                    <a:extLst>
                      <a:ext uri="{53640926-AAD7-44D8-BBD7-CCE9431645EC}">
                        <a14:shadowObscured xmlns:a14="http://schemas.microsoft.com/office/drawing/2010/main"/>
                      </a:ext>
                    </a:extLst>
                  </pic:spPr>
                </pic:pic>
              </a:graphicData>
            </a:graphic>
          </wp:inline>
        </w:drawing>
      </w:r>
    </w:p>
    <w:p w14:paraId="3B185C5B" w14:textId="4E76431B" w:rsidR="000D52B6" w:rsidRPr="00114AF0" w:rsidRDefault="3110AB89" w:rsidP="000D52B6">
      <w:pPr>
        <w:pStyle w:val="Figure"/>
      </w:pPr>
      <w:bookmarkStart w:id="410" w:name="_Toc73517334"/>
      <w:bookmarkStart w:id="411" w:name="_Toc80082895"/>
      <w:r>
        <w:t>Figure 10.4-2</w:t>
      </w:r>
      <w:r w:rsidR="00422303">
        <w:t>.</w:t>
      </w:r>
      <w:r>
        <w:t xml:space="preserve"> Cumulative </w:t>
      </w:r>
      <w:r w:rsidR="00422303">
        <w:t>Size-Frequency Diagram for Typical Lunar Surface Soil Samples</w:t>
      </w:r>
      <w:r>
        <w:t xml:space="preserve"> </w:t>
      </w:r>
      <w:r w:rsidR="00955BEF">
        <w:t>[</w:t>
      </w:r>
      <w:r>
        <w:t xml:space="preserve">ref. </w:t>
      </w:r>
      <w:r w:rsidR="00955BEF">
        <w:fldChar w:fldCharType="begin"/>
      </w:r>
      <w:r w:rsidR="00955BEF">
        <w:instrText xml:space="preserve"> NOTEREF _Ref79065442 \h </w:instrText>
      </w:r>
      <w:r w:rsidR="00955BEF">
        <w:fldChar w:fldCharType="separate"/>
      </w:r>
      <w:r w:rsidR="00285C53">
        <w:t>3</w:t>
      </w:r>
      <w:r w:rsidR="00955BEF">
        <w:fldChar w:fldCharType="end"/>
      </w:r>
      <w:bookmarkEnd w:id="410"/>
      <w:r w:rsidR="00955BEF">
        <w:t>]</w:t>
      </w:r>
      <w:bookmarkEnd w:id="411"/>
    </w:p>
    <w:p w14:paraId="309BE873" w14:textId="304DCF27" w:rsidR="000D52B6" w:rsidRDefault="000D52B6" w:rsidP="000D52B6">
      <w:pPr>
        <w:pStyle w:val="BodyTextKeepwithNext"/>
      </w:pPr>
      <w:r>
        <w:t xml:space="preserve">The parameter </w:t>
      </w:r>
      <w:r>
        <w:rPr>
          <w:rFonts w:ascii="Symbol" w:eastAsia="Symbol" w:hAnsi="Symbol" w:cs="Symbol"/>
        </w:rPr>
        <w:t>j</w:t>
      </w:r>
      <w:r>
        <w:t xml:space="preserve"> (called the </w:t>
      </w:r>
      <w:r w:rsidRPr="00D41B28">
        <w:t>Krumbein phi scale</w:t>
      </w:r>
      <w:r w:rsidR="004B51AC">
        <w:t xml:space="preserve"> [ref. </w:t>
      </w:r>
      <w:r w:rsidR="00955BEF" w:rsidRPr="004B51AC">
        <w:rPr>
          <w:rStyle w:val="EndnoteReference"/>
          <w:vertAlign w:val="baseline"/>
        </w:rPr>
        <w:endnoteReference w:id="44"/>
      </w:r>
      <w:r w:rsidR="004B51AC">
        <w:t>])</w:t>
      </w:r>
      <w:r>
        <w:t xml:space="preserve"> is defined as</w:t>
      </w:r>
    </w:p>
    <w:p w14:paraId="68315200" w14:textId="2D9ACF16" w:rsidR="000D52B6" w:rsidRPr="00F07CE6" w:rsidRDefault="00681CFD" w:rsidP="000D52B6">
      <w:pPr>
        <w:pStyle w:val="Equationwith"/>
      </w:pPr>
      <w:r>
        <w:tab/>
      </w:r>
      <m:oMath>
        <m:r>
          <w:rPr>
            <w:rFonts w:ascii="Cambria Math" w:hAnsi="Cambria Math"/>
          </w:rPr>
          <m:t>φ</m:t>
        </m:r>
        <m:r>
          <m:rPr>
            <m:sty m:val="p"/>
          </m:rPr>
          <w:rPr>
            <w:rFonts w:ascii="Cambria Math" w:hAnsi="Cambria Math"/>
          </w:rPr>
          <m:t>=-</m:t>
        </m:r>
        <m:sSub>
          <m:sSubPr>
            <m:ctrlPr>
              <w:rPr>
                <w:rFonts w:ascii="Cambria Math" w:hAnsi="Cambria Math"/>
              </w:rPr>
            </m:ctrlPr>
          </m:sSubPr>
          <m:e>
            <m:r>
              <m:rPr>
                <m:nor/>
              </m:rPr>
              <m:t>log</m:t>
            </m:r>
          </m:e>
          <m:sub>
            <m:r>
              <m:rPr>
                <m:sty m:val="p"/>
              </m:rPr>
              <w:rPr>
                <w:rFonts w:ascii="Cambria Math" w:hAnsi="Cambria Math"/>
              </w:rPr>
              <m:t>2</m:t>
            </m:r>
          </m:sub>
        </m:sSub>
        <m:d>
          <m:dPr>
            <m:ctrlPr>
              <w:rPr>
                <w:rFonts w:ascii="Cambria Math" w:hAnsi="Cambria Math"/>
              </w:rPr>
            </m:ctrlPr>
          </m:dPr>
          <m:e>
            <m:r>
              <w:rPr>
                <w:rFonts w:ascii="Cambria Math" w:hAnsi="Cambria Math"/>
              </w:rPr>
              <m:t>d</m:t>
            </m:r>
            <m:r>
              <m:rPr>
                <m:sty m:val="p"/>
              </m:rPr>
              <w:rPr>
                <w:rFonts w:ascii="Cambria Math" w:hAnsi="Cambria Math"/>
              </w:rPr>
              <m:t xml:space="preserve"> </m:t>
            </m:r>
            <m:r>
              <m:rPr>
                <m:nor/>
              </m:rPr>
              <m:t>in mm</m:t>
            </m:r>
          </m:e>
        </m:d>
      </m:oMath>
      <w:r>
        <w:tab/>
      </w:r>
      <w:r w:rsidR="000D301D">
        <w:t>(10-8)</w:t>
      </w:r>
    </w:p>
    <w:p w14:paraId="4723BC1E" w14:textId="29C6ED26" w:rsidR="000D52B6" w:rsidRDefault="3110AB89" w:rsidP="000D52B6">
      <w:pPr>
        <w:pStyle w:val="BodyTextKeepwithNext"/>
      </w:pPr>
      <w:r>
        <w:t>The corresponding diameters are listed across the top of Figure10.4-2. The regolith particle sizes are typically distributed with a normal probability density,</w:t>
      </w:r>
    </w:p>
    <w:p w14:paraId="40F496E0" w14:textId="5037674C" w:rsidR="000D52B6" w:rsidRPr="003D0FCF" w:rsidRDefault="00681CFD" w:rsidP="000D52B6">
      <w:pPr>
        <w:pStyle w:val="Equationwith"/>
      </w:pPr>
      <w:r>
        <w:tab/>
      </w:r>
      <m:oMath>
        <m:r>
          <w:rPr>
            <w:rFonts w:ascii="Cambria Math" w:hAnsi="Cambria Math"/>
          </w:rPr>
          <m:t>D</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r>
              <w:rPr>
                <w:rFonts w:ascii="Cambria Math" w:hAnsi="Cambria Math"/>
              </w:rPr>
              <m:t>σ</m:t>
            </m:r>
          </m:den>
        </m:f>
        <m:r>
          <m:rPr>
            <m:nor/>
          </m:rPr>
          <m:t>exp</m:t>
        </m:r>
        <m:d>
          <m:dPr>
            <m:begChr m:val="["/>
            <m:endChr m:val="]"/>
            <m:ctrlPr>
              <w:rPr>
                <w:rFonts w:ascii="Cambria Math" w:hAnsi="Cambria Math"/>
              </w:rPr>
            </m:ctrlPr>
          </m:dPr>
          <m:e>
            <m:r>
              <m:rPr>
                <m:sty m:val="p"/>
              </m:rPr>
              <w:rPr>
                <w:rFonts w:ascii="Cambria Math" w:hAnsi="Cambria Math"/>
              </w:rPr>
              <m:t>-</m:t>
            </m:r>
            <m:f>
              <m:fPr>
                <m:type m:val="lin"/>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φ</m:t>
                        </m:r>
                        <m:r>
                          <m:rPr>
                            <m:sty m:val="p"/>
                          </m:rPr>
                          <w:rPr>
                            <w:rFonts w:ascii="Cambria Math" w:hAnsi="Cambria Math"/>
                          </w:rPr>
                          <m:t>-</m:t>
                        </m:r>
                        <m:r>
                          <w:rPr>
                            <w:rFonts w:ascii="Cambria Math" w:hAnsi="Cambria Math"/>
                          </w:rPr>
                          <m:t>M</m:t>
                        </m:r>
                      </m:e>
                    </m:d>
                  </m:e>
                  <m:sup>
                    <m:r>
                      <m:rPr>
                        <m:sty m:val="p"/>
                      </m:rPr>
                      <w:rPr>
                        <w:rFonts w:ascii="Cambria Math" w:hAnsi="Cambria Math"/>
                      </w:rPr>
                      <m:t>2</m:t>
                    </m:r>
                  </m:sup>
                </m:sSup>
              </m:num>
              <m:den>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den>
            </m:f>
          </m:e>
        </m:d>
      </m:oMath>
      <w:r>
        <w:tab/>
      </w:r>
      <w:r w:rsidR="000D301D">
        <w:t>(10-9)</w:t>
      </w:r>
    </w:p>
    <w:p w14:paraId="024CF043" w14:textId="77777777" w:rsidR="000D52B6" w:rsidRDefault="000D52B6" w:rsidP="000D52B6">
      <w:pPr>
        <w:pStyle w:val="BodyText"/>
      </w:pPr>
      <w:r>
        <w:t xml:space="preserve">Where </w:t>
      </w:r>
      <w:r w:rsidRPr="00E04F1C">
        <w:rPr>
          <w:i/>
          <w:iCs/>
        </w:rPr>
        <w:t>M</w:t>
      </w:r>
      <w:r>
        <w:t xml:space="preserve"> is the mean grain size and </w:t>
      </w:r>
      <w:r w:rsidRPr="00E04F1C">
        <w:rPr>
          <w:rFonts w:ascii="Symbol" w:eastAsia="Symbol" w:hAnsi="Symbol" w:cs="Symbol"/>
          <w:i/>
          <w:iCs/>
        </w:rPr>
        <w:t>s</w:t>
      </w:r>
      <w:r>
        <w:t xml:space="preserve"> is the standard deviation.</w:t>
      </w:r>
    </w:p>
    <w:p w14:paraId="5CA9E87F" w14:textId="4F849249" w:rsidR="000D52B6" w:rsidRDefault="3110AB89" w:rsidP="000D52B6">
      <w:pPr>
        <w:pStyle w:val="BodyText"/>
      </w:pPr>
      <w:r>
        <w:t xml:space="preserve">A number of researchers have measured the parameters M and </w:t>
      </w:r>
      <w:r w:rsidRPr="3110AB89">
        <w:rPr>
          <w:rFonts w:ascii="Symbol" w:eastAsia="Symbol" w:hAnsi="Symbol" w:cs="Symbol"/>
        </w:rPr>
        <w:t>s</w:t>
      </w:r>
      <w:r>
        <w:t xml:space="preserve"> for various Apollo samples and have characterized the sample ordered pairs (</w:t>
      </w:r>
      <w:r w:rsidRPr="00E04F1C">
        <w:rPr>
          <w:i/>
          <w:iCs/>
        </w:rPr>
        <w:t>M</w:t>
      </w:r>
      <w:r>
        <w:t xml:space="preserve">, </w:t>
      </w:r>
      <w:r w:rsidRPr="00E04F1C">
        <w:rPr>
          <w:rFonts w:ascii="Symbol" w:eastAsia="Symbol" w:hAnsi="Symbol" w:cs="Symbol"/>
          <w:i/>
          <w:iCs/>
        </w:rPr>
        <w:t>s</w:t>
      </w:r>
      <w:r>
        <w:t xml:space="preserve">) as mature, submature and immature as shown in Figure 10.4-3. </w:t>
      </w:r>
    </w:p>
    <w:p w14:paraId="7D4925C7" w14:textId="77777777" w:rsidR="000D52B6" w:rsidRDefault="000D52B6" w:rsidP="000D52B6">
      <w:pPr>
        <w:pStyle w:val="FigureCentered"/>
      </w:pPr>
      <w:r>
        <w:rPr>
          <w:noProof/>
        </w:rPr>
        <w:drawing>
          <wp:inline distT="0" distB="0" distL="0" distR="0" wp14:anchorId="68E559A0" wp14:editId="69FE473A">
            <wp:extent cx="2915362" cy="28727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8">
                      <a:extLst>
                        <a:ext uri="{28A0092B-C50C-407E-A947-70E740481C1C}">
                          <a14:useLocalDpi xmlns:a14="http://schemas.microsoft.com/office/drawing/2010/main" val="0"/>
                        </a:ext>
                      </a:extLst>
                    </a:blip>
                    <a:srcRect l="2500" t="2816" r="2477" b="2285"/>
                    <a:stretch/>
                  </pic:blipFill>
                  <pic:spPr bwMode="auto">
                    <a:xfrm>
                      <a:off x="0" y="0"/>
                      <a:ext cx="2931939" cy="2889075"/>
                    </a:xfrm>
                    <a:prstGeom prst="rect">
                      <a:avLst/>
                    </a:prstGeom>
                    <a:ln>
                      <a:noFill/>
                    </a:ln>
                    <a:extLst>
                      <a:ext uri="{53640926-AAD7-44D8-BBD7-CCE9431645EC}">
                        <a14:shadowObscured xmlns:a14="http://schemas.microsoft.com/office/drawing/2010/main"/>
                      </a:ext>
                    </a:extLst>
                  </pic:spPr>
                </pic:pic>
              </a:graphicData>
            </a:graphic>
          </wp:inline>
        </w:drawing>
      </w:r>
    </w:p>
    <w:p w14:paraId="7A3B4BBC" w14:textId="5B41EAD6" w:rsidR="000D52B6" w:rsidRPr="00114AF0" w:rsidRDefault="3110AB89" w:rsidP="00681CFD">
      <w:pPr>
        <w:pStyle w:val="Figure"/>
      </w:pPr>
      <w:bookmarkStart w:id="412" w:name="_Toc73517335"/>
      <w:bookmarkStart w:id="413" w:name="_Toc80082896"/>
      <w:r>
        <w:t>Figure 10.4-3</w:t>
      </w:r>
      <w:r w:rsidR="00422303">
        <w:t>.</w:t>
      </w:r>
      <w:r>
        <w:t xml:space="preserve"> </w:t>
      </w:r>
      <w:r w:rsidR="00422303">
        <w:t xml:space="preserve">Relationship Between Grain Size, Sorting, and Agglutinate Content </w:t>
      </w:r>
      <w:r w:rsidRPr="00681CFD">
        <w:t>for</w:t>
      </w:r>
      <w:r>
        <w:t xml:space="preserve"> 42 Apollo 17 </w:t>
      </w:r>
      <w:r w:rsidR="00DC6107">
        <w:t>S</w:t>
      </w:r>
      <w:r>
        <w:t>oils (ref.</w:t>
      </w:r>
      <w:r w:rsidR="004B51AC">
        <w:t xml:space="preserve"> </w:t>
      </w:r>
      <w:r w:rsidR="00955BEF" w:rsidRPr="00955BEF">
        <w:rPr>
          <w:rStyle w:val="EndnoteReference"/>
          <w:vertAlign w:val="baseline"/>
        </w:rPr>
        <w:endnoteReference w:id="45"/>
      </w:r>
      <w:r>
        <w:t xml:space="preserve"> as cited by ref. </w:t>
      </w:r>
      <w:r w:rsidR="00955BEF">
        <w:fldChar w:fldCharType="begin"/>
      </w:r>
      <w:r w:rsidR="00955BEF">
        <w:instrText xml:space="preserve"> NOTEREF _Ref79065442 \h </w:instrText>
      </w:r>
      <w:r w:rsidR="00955BEF">
        <w:fldChar w:fldCharType="separate"/>
      </w:r>
      <w:r w:rsidR="00285C53">
        <w:t>3</w:t>
      </w:r>
      <w:r w:rsidR="00955BEF">
        <w:fldChar w:fldCharType="end"/>
      </w:r>
      <w:r>
        <w:t>)</w:t>
      </w:r>
      <w:bookmarkEnd w:id="412"/>
      <w:bookmarkEnd w:id="413"/>
    </w:p>
    <w:p w14:paraId="4FD562A8" w14:textId="0C5D78DB" w:rsidR="000D52B6" w:rsidRDefault="41D6B28A" w:rsidP="000D52B6">
      <w:pPr>
        <w:pStyle w:val="BodyText"/>
      </w:pPr>
      <w:r>
        <w:lastRenderedPageBreak/>
        <w:t>Maturity is a quantity roughly equivalent to age. Lunar soils change significantly as they develop over time, and a highly mature soil has the largest degree of comminution and melting</w:t>
      </w:r>
      <w:r w:rsidR="004B51AC">
        <w:t xml:space="preserve"> [ref</w:t>
      </w:r>
      <w:r>
        <w:t>.</w:t>
      </w:r>
      <w:r w:rsidR="004B51AC">
        <w:t xml:space="preserve"> </w:t>
      </w:r>
      <w:r w:rsidR="00955BEF" w:rsidRPr="004B51AC">
        <w:fldChar w:fldCharType="begin"/>
      </w:r>
      <w:r w:rsidR="00955BEF" w:rsidRPr="004B51AC">
        <w:instrText xml:space="preserve"> NOTEREF _Ref79065442 \h  \* MERGEFORMAT </w:instrText>
      </w:r>
      <w:r w:rsidR="00955BEF" w:rsidRPr="004B51AC">
        <w:fldChar w:fldCharType="separate"/>
      </w:r>
      <w:r w:rsidR="00285C53">
        <w:t>3</w:t>
      </w:r>
      <w:r w:rsidR="00955BEF" w:rsidRPr="004B51AC">
        <w:fldChar w:fldCharType="end"/>
      </w:r>
      <w:r w:rsidR="004B51AC">
        <w:t>].</w:t>
      </w:r>
      <w:r>
        <w:t xml:space="preserve"> Thus one expects that the smallest regolith depths have the smallest mean grain size due to the large number of small impacts over time. Furthermore, one expects that the largest regolith depths have the largest mean grain size due to the smaller number of impacts that can penetration to 10-m depth.</w:t>
      </w:r>
    </w:p>
    <w:p w14:paraId="4836AE82" w14:textId="7B95B0D6" w:rsidR="000D52B6" w:rsidRDefault="000D52B6" w:rsidP="000D52B6">
      <w:pPr>
        <w:pStyle w:val="BodyText"/>
      </w:pPr>
      <w:r>
        <w:t xml:space="preserve">However, the Apollo core samples (60-cm to 3-m core samples) showed no clear trend of change in mean grain size with depth. Reference </w:t>
      </w:r>
      <w:r w:rsidR="00955BEF">
        <w:fldChar w:fldCharType="begin"/>
      </w:r>
      <w:r w:rsidR="00955BEF">
        <w:instrText xml:space="preserve"> NOTEREF _Ref79065442 \h </w:instrText>
      </w:r>
      <w:r w:rsidR="00955BEF">
        <w:fldChar w:fldCharType="separate"/>
      </w:r>
      <w:r w:rsidR="00285C53">
        <w:t>3</w:t>
      </w:r>
      <w:r w:rsidR="00955BEF">
        <w:fldChar w:fldCharType="end"/>
      </w:r>
      <w:r>
        <w:t xml:space="preserve"> concluded that</w:t>
      </w:r>
    </w:p>
    <w:p w14:paraId="74D18525" w14:textId="4EB7F58F" w:rsidR="000D52B6" w:rsidRDefault="000D52B6" w:rsidP="000D52B6">
      <w:pPr>
        <w:pStyle w:val="BodyText"/>
        <w:ind w:left="720" w:right="810"/>
      </w:pPr>
      <w:r w:rsidRPr="00E24A72">
        <w:rPr>
          <w:i/>
          <w:iCs/>
        </w:rPr>
        <w:t>In summary, the analysis of regolith core samples has shown that regolith properties vary in a complex and not entirely predictable way with depth. A trend to coarser-grained samples with depth is present in some of the cores (e.g., Apollo 16), but there are exceptions</w:t>
      </w:r>
      <w:r>
        <w:t xml:space="preserve"> (e.g.</w:t>
      </w:r>
      <w:r w:rsidR="00955BEF">
        <w:t>,</w:t>
      </w:r>
      <w:r>
        <w:t xml:space="preserve"> Luna 24).</w:t>
      </w:r>
    </w:p>
    <w:p w14:paraId="24EDC711" w14:textId="032F1976" w:rsidR="000D52B6" w:rsidRDefault="16D3555B" w:rsidP="000D52B6">
      <w:pPr>
        <w:pStyle w:val="BodyText"/>
      </w:pPr>
      <w:r>
        <w:t xml:space="preserve">MeMoSeE uses the soils size distribution from Carrier </w:t>
      </w:r>
      <w:r w:rsidR="004B51AC">
        <w:t>[ref</w:t>
      </w:r>
      <w:r>
        <w:t>.</w:t>
      </w:r>
      <w:r w:rsidR="004B51AC">
        <w:t xml:space="preserve"> </w:t>
      </w:r>
      <w:r w:rsidR="008223A7" w:rsidRPr="004B51AC">
        <w:rPr>
          <w:rStyle w:val="EndnoteReference"/>
          <w:vertAlign w:val="baseline"/>
        </w:rPr>
        <w:endnoteReference w:id="46"/>
      </w:r>
      <w:r w:rsidR="004B51AC">
        <w:t>]</w:t>
      </w:r>
      <w:r>
        <w:t xml:space="preserve"> Carrier fit 4,500 points from 350 particle size analyses. These soil samples were obtained from seven landing sites on the Moon: Apollo 11, 12, 14, 15, 16, and 17; and Luna 24. Carrier recommended one soil size distribution, plotted as the gold solid curve on the righthand side of Figure 10.4-4. Note that this curve is close to the submature curve from </w:t>
      </w:r>
      <w:r w:rsidR="008223A7">
        <w:t xml:space="preserve">Reference </w:t>
      </w:r>
      <w:r w:rsidR="008223A7">
        <w:fldChar w:fldCharType="begin"/>
      </w:r>
      <w:r w:rsidR="008223A7">
        <w:instrText xml:space="preserve"> NOTEREF _Ref79065442 \h </w:instrText>
      </w:r>
      <w:r w:rsidR="008223A7">
        <w:fldChar w:fldCharType="separate"/>
      </w:r>
      <w:r w:rsidR="00285C53">
        <w:t>3</w:t>
      </w:r>
      <w:r w:rsidR="008223A7">
        <w:fldChar w:fldCharType="end"/>
      </w:r>
      <w:r>
        <w:t xml:space="preserve"> (center filled circle on the righthand side of Figure 10.4-4). Carrier also plotted plus and minus one standard deviations. These are plotted in Figure </w:t>
      </w:r>
      <w:r w:rsidR="008223A7">
        <w:t>10</w:t>
      </w:r>
      <w:r>
        <w:t>.4-4 as the gold broken lines. These curves enclose the mature soil distributions, except at the largest particle diameters. The immature soil size distribution lies outside one standard deviation from Carrier</w:t>
      </w:r>
      <w:r w:rsidR="00CA450D">
        <w:t>’</w:t>
      </w:r>
      <w:r>
        <w:t>s fit.</w:t>
      </w:r>
    </w:p>
    <w:p w14:paraId="50FA9CEF" w14:textId="3822FBA7" w:rsidR="000D52B6" w:rsidRPr="00385583" w:rsidRDefault="000D52B6" w:rsidP="00681CFD">
      <w:pPr>
        <w:pStyle w:val="FigureCentered"/>
      </w:pPr>
      <w:r>
        <w:rPr>
          <w:noProof/>
        </w:rPr>
        <w:drawing>
          <wp:inline distT="0" distB="0" distL="0" distR="0" wp14:anchorId="5B9CE298" wp14:editId="6819FA7F">
            <wp:extent cx="3305175" cy="2385060"/>
            <wp:effectExtent l="0" t="0" r="9525" b="0"/>
            <wp:docPr id="438575675" name="Picture 4385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75675"/>
                    <pic:cNvPicPr/>
                  </pic:nvPicPr>
                  <pic:blipFill rotWithShape="1">
                    <a:blip r:embed="rId39">
                      <a:extLst>
                        <a:ext uri="{28A0092B-C50C-407E-A947-70E740481C1C}">
                          <a14:useLocalDpi xmlns:a14="http://schemas.microsoft.com/office/drawing/2010/main" val="0"/>
                        </a:ext>
                      </a:extLst>
                    </a:blip>
                    <a:srcRect l="1811" b="2183"/>
                    <a:stretch/>
                  </pic:blipFill>
                  <pic:spPr bwMode="auto">
                    <a:xfrm>
                      <a:off x="0" y="0"/>
                      <a:ext cx="3305325" cy="23851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0CCA3C" wp14:editId="3DE41E8C">
            <wp:extent cx="2286000" cy="2282825"/>
            <wp:effectExtent l="0" t="0" r="0" b="3175"/>
            <wp:docPr id="943453490" name="Picture 94345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453490"/>
                    <pic:cNvPicPr/>
                  </pic:nvPicPr>
                  <pic:blipFill rotWithShape="1">
                    <a:blip r:embed="rId40">
                      <a:extLst>
                        <a:ext uri="{28A0092B-C50C-407E-A947-70E740481C1C}">
                          <a14:useLocalDpi xmlns:a14="http://schemas.microsoft.com/office/drawing/2010/main" val="0"/>
                        </a:ext>
                      </a:extLst>
                    </a:blip>
                    <a:srcRect l="2555" t="2916" r="1624"/>
                    <a:stretch/>
                  </pic:blipFill>
                  <pic:spPr bwMode="auto">
                    <a:xfrm>
                      <a:off x="0" y="0"/>
                      <a:ext cx="2286435" cy="2283259"/>
                    </a:xfrm>
                    <a:prstGeom prst="rect">
                      <a:avLst/>
                    </a:prstGeom>
                    <a:ln>
                      <a:noFill/>
                    </a:ln>
                    <a:extLst>
                      <a:ext uri="{53640926-AAD7-44D8-BBD7-CCE9431645EC}">
                        <a14:shadowObscured xmlns:a14="http://schemas.microsoft.com/office/drawing/2010/main"/>
                      </a:ext>
                    </a:extLst>
                  </pic:spPr>
                </pic:pic>
              </a:graphicData>
            </a:graphic>
          </wp:inline>
        </w:drawing>
      </w:r>
    </w:p>
    <w:p w14:paraId="39635AC9" w14:textId="0F1412AD" w:rsidR="000D52B6" w:rsidRPr="00681CFD" w:rsidRDefault="000D52B6" w:rsidP="00681CFD">
      <w:pPr>
        <w:pStyle w:val="Figure"/>
      </w:pPr>
      <w:bookmarkStart w:id="414" w:name="_Toc73517336"/>
      <w:bookmarkStart w:id="415" w:name="_Toc80082897"/>
      <w:r w:rsidRPr="00261CE3">
        <w:t xml:space="preserve">Figure </w:t>
      </w:r>
      <w:r w:rsidR="008223A7">
        <w:t>10</w:t>
      </w:r>
      <w:r>
        <w:t>.4</w:t>
      </w:r>
      <w:r w:rsidRPr="00261CE3">
        <w:t>-4</w:t>
      </w:r>
      <w:r w:rsidR="005428D1">
        <w:t>.</w:t>
      </w:r>
      <w:r w:rsidRPr="00261CE3">
        <w:t xml:space="preserve"> Comparison of </w:t>
      </w:r>
      <w:r w:rsidR="005428D1" w:rsidRPr="00261CE3">
        <w:t>Soil Size Distributions</w:t>
      </w:r>
      <w:bookmarkEnd w:id="414"/>
      <w:bookmarkEnd w:id="415"/>
    </w:p>
    <w:p w14:paraId="2C60C198" w14:textId="628E3D84" w:rsidR="66B506F5" w:rsidRPr="00681CFD" w:rsidRDefault="66B506F5" w:rsidP="66B506F5">
      <w:pPr>
        <w:pStyle w:val="BodyText"/>
      </w:pPr>
      <w:r>
        <w:t>An (</w:t>
      </w:r>
      <w:r w:rsidRPr="004B51AC">
        <w:rPr>
          <w:i/>
          <w:iCs/>
        </w:rPr>
        <w:t>M</w:t>
      </w:r>
      <w:r>
        <w:t xml:space="preserve">, </w:t>
      </w:r>
      <w:r w:rsidRPr="004B51AC">
        <w:rPr>
          <w:rFonts w:ascii="Symbol" w:eastAsia="Symbol" w:hAnsi="Symbol" w:cs="Symbol"/>
          <w:i/>
          <w:iCs/>
        </w:rPr>
        <w:t>s</w:t>
      </w:r>
      <w:r>
        <w:t>) pair of (2.91,2.75) provides a reasonable fit to the upper Carrier distribution and a pair of (4.70,2.44) provides a reasonable fit to the largest size soil particles in the lower Carrier distribution.</w:t>
      </w:r>
    </w:p>
    <w:p w14:paraId="452EA7B6" w14:textId="2D21FBC5" w:rsidR="00327965" w:rsidRPr="00152780" w:rsidRDefault="66B506F5" w:rsidP="66B506F5">
      <w:pPr>
        <w:pStyle w:val="BodyText"/>
        <w:spacing w:line="259" w:lineRule="auto"/>
        <w:rPr>
          <w:rFonts w:eastAsia="Calibri"/>
          <w:szCs w:val="24"/>
        </w:rPr>
      </w:pPr>
      <w:bookmarkStart w:id="416" w:name="_Hlk80032595"/>
      <w:r w:rsidRPr="00152780">
        <w:rPr>
          <w:b/>
          <w:bCs/>
        </w:rPr>
        <w:t>Finding 17:</w:t>
      </w:r>
      <w:r w:rsidRPr="00152780">
        <w:rPr>
          <w:rFonts w:eastAsia="Calibri"/>
          <w:szCs w:val="24"/>
        </w:rPr>
        <w:t xml:space="preserve"> The model uses a soil size distribution characteristic of a single submature soil.</w:t>
      </w:r>
    </w:p>
    <w:p w14:paraId="2C55F813" w14:textId="5DC32AB9" w:rsidR="000D52B6" w:rsidRPr="00E24A72" w:rsidRDefault="2FD77030" w:rsidP="00681CFD">
      <w:pPr>
        <w:pStyle w:val="Heading3"/>
        <w:rPr>
          <w:highlight w:val="yellow"/>
        </w:rPr>
      </w:pPr>
      <w:bookmarkStart w:id="417" w:name="_Toc80082836"/>
      <w:bookmarkEnd w:id="416"/>
      <w:r w:rsidRPr="00E24A72">
        <w:t>10.4.2</w:t>
      </w:r>
      <w:r w:rsidR="009A73BF" w:rsidRPr="00E24A72">
        <w:tab/>
      </w:r>
      <w:r w:rsidRPr="00E24A72">
        <w:t xml:space="preserve">Effect of </w:t>
      </w:r>
      <w:r w:rsidR="005428D1" w:rsidRPr="00E24A72">
        <w:t xml:space="preserve">Lunar Regolith Size Distribution </w:t>
      </w:r>
      <w:r w:rsidRPr="00E24A72">
        <w:t xml:space="preserve">on the </w:t>
      </w:r>
      <w:r w:rsidR="005428D1" w:rsidRPr="00E24A72">
        <w:t>Ejecta Flux</w:t>
      </w:r>
      <w:bookmarkEnd w:id="417"/>
    </w:p>
    <w:p w14:paraId="791ABAC7" w14:textId="77777777" w:rsidR="000D52B6" w:rsidRDefault="000D52B6" w:rsidP="000D52B6">
      <w:pPr>
        <w:pStyle w:val="BodyText"/>
      </w:pPr>
      <w:r>
        <w:t xml:space="preserve">The MeMoSeE procedure of using the same size distribution for all depths is as good as any other because there is no clear trend of change in mean grain size with depth. However, the </w:t>
      </w:r>
      <w:r>
        <w:lastRenderedPageBreak/>
        <w:t>Apollo core samples show a range of size distribution parameters, hence a sensitivity study is called for. This section is a preliminary sensitivity analysis using a simplified analysis that can be used as a verification artifact for the MeMoSeE analysis.</w:t>
      </w:r>
    </w:p>
    <w:p w14:paraId="117C683F" w14:textId="77777777" w:rsidR="000D52B6" w:rsidRDefault="000D52B6" w:rsidP="009A73BF">
      <w:pPr>
        <w:pStyle w:val="BodyTextKeepwithNext"/>
      </w:pPr>
      <w:r>
        <w:t>The sensitivity analysis assumes the following</w:t>
      </w:r>
    </w:p>
    <w:p w14:paraId="6CB7E76A" w14:textId="77777777" w:rsidR="000D52B6" w:rsidRDefault="000D52B6" w:rsidP="004947FE">
      <w:pPr>
        <w:pStyle w:val="ListParagraph"/>
        <w:numPr>
          <w:ilvl w:val="0"/>
          <w:numId w:val="7"/>
        </w:numPr>
      </w:pPr>
      <w:r>
        <w:t>The moon is a flat surface</w:t>
      </w:r>
    </w:p>
    <w:p w14:paraId="6635C5FE" w14:textId="77777777" w:rsidR="000D52B6" w:rsidRDefault="000D52B6" w:rsidP="004947FE">
      <w:pPr>
        <w:pStyle w:val="ListParagraph"/>
        <w:numPr>
          <w:ilvl w:val="0"/>
          <w:numId w:val="7"/>
        </w:numPr>
      </w:pPr>
      <w:r>
        <w:t>No contribution by NEOs</w:t>
      </w:r>
    </w:p>
    <w:p w14:paraId="37F97E1C" w14:textId="77777777" w:rsidR="000D52B6" w:rsidRDefault="000D52B6" w:rsidP="004947FE">
      <w:pPr>
        <w:pStyle w:val="ListParagraph"/>
        <w:numPr>
          <w:ilvl w:val="0"/>
          <w:numId w:val="7"/>
        </w:numPr>
      </w:pPr>
      <w:r>
        <w:t>Sporadics impact uniformly across the surface</w:t>
      </w:r>
    </w:p>
    <w:p w14:paraId="7967D408" w14:textId="77777777" w:rsidR="000D52B6" w:rsidRDefault="000D52B6" w:rsidP="004947FE">
      <w:pPr>
        <w:pStyle w:val="ListParagraph"/>
        <w:numPr>
          <w:ilvl w:val="0"/>
          <w:numId w:val="7"/>
        </w:numPr>
      </w:pPr>
      <w:r>
        <w:t>All sporadics impact normal to the lunar surface</w:t>
      </w:r>
    </w:p>
    <w:p w14:paraId="1F3E2B46" w14:textId="77777777" w:rsidR="000D52B6" w:rsidRDefault="000D52B6" w:rsidP="004947FE">
      <w:pPr>
        <w:pStyle w:val="ListParagraph"/>
        <w:numPr>
          <w:ilvl w:val="0"/>
          <w:numId w:val="7"/>
        </w:numPr>
      </w:pPr>
      <w:r>
        <w:t>All sporadics impact at 20.3 km/s</w:t>
      </w:r>
    </w:p>
    <w:p w14:paraId="2F0ED35A" w14:textId="77777777" w:rsidR="000D52B6" w:rsidRDefault="000D52B6" w:rsidP="004947FE">
      <w:pPr>
        <w:pStyle w:val="ListParagraph"/>
        <w:numPr>
          <w:ilvl w:val="0"/>
          <w:numId w:val="7"/>
        </w:numPr>
      </w:pPr>
      <w:r>
        <w:t>The flux of sporadics onto the lunar surface is equal to the Grun flux onto a randomly tumbling flat sheet</w:t>
      </w:r>
    </w:p>
    <w:p w14:paraId="66CF0301" w14:textId="451C9CF5" w:rsidR="000D52B6" w:rsidRDefault="000D52B6" w:rsidP="004947FE">
      <w:pPr>
        <w:pStyle w:val="ListParagraph"/>
        <w:numPr>
          <w:ilvl w:val="0"/>
          <w:numId w:val="7"/>
        </w:numPr>
      </w:pPr>
      <w:r>
        <w:t>All ejecta is launched at 45</w:t>
      </w:r>
      <w:r w:rsidR="008223A7">
        <w:t>°</w:t>
      </w:r>
    </w:p>
    <w:p w14:paraId="2EB31901" w14:textId="4BE8A9D6" w:rsidR="000D52B6" w:rsidRDefault="000D52B6" w:rsidP="004947FE">
      <w:pPr>
        <w:pStyle w:val="ListParagraph"/>
        <w:numPr>
          <w:ilvl w:val="0"/>
          <w:numId w:val="7"/>
        </w:numPr>
      </w:pPr>
      <w:r>
        <w:t>The soil-particle density is 3</w:t>
      </w:r>
      <w:r w:rsidR="008223A7">
        <w:t>,</w:t>
      </w:r>
      <w:r>
        <w:t>100 kg/m</w:t>
      </w:r>
      <w:r w:rsidRPr="009A73BF">
        <w:rPr>
          <w:vertAlign w:val="superscript"/>
        </w:rPr>
        <w:t>3</w:t>
      </w:r>
    </w:p>
    <w:p w14:paraId="27D2F476" w14:textId="37C84B43" w:rsidR="000D52B6" w:rsidRDefault="000D52B6" w:rsidP="004947FE">
      <w:pPr>
        <w:pStyle w:val="ListParagraph"/>
        <w:numPr>
          <w:ilvl w:val="0"/>
          <w:numId w:val="7"/>
        </w:numPr>
      </w:pPr>
      <w:r>
        <w:t>The soil bulk density is 1</w:t>
      </w:r>
      <w:r w:rsidR="008223A7">
        <w:t>,</w:t>
      </w:r>
      <w:r>
        <w:t>500 kg/m</w:t>
      </w:r>
      <w:r w:rsidRPr="009A73BF">
        <w:rPr>
          <w:vertAlign w:val="superscript"/>
        </w:rPr>
        <w:t>3</w:t>
      </w:r>
    </w:p>
    <w:p w14:paraId="62F91613" w14:textId="50C1B370" w:rsidR="000D52B6" w:rsidRDefault="000D52B6" w:rsidP="004947FE">
      <w:pPr>
        <w:pStyle w:val="ListParagraph"/>
        <w:numPr>
          <w:ilvl w:val="0"/>
          <w:numId w:val="7"/>
        </w:numPr>
      </w:pPr>
      <w:r>
        <w:t>Housen</w:t>
      </w:r>
      <w:r w:rsidR="00CA450D">
        <w:t>’</w:t>
      </w:r>
      <w:r>
        <w:t xml:space="preserve">s ejecta mass as function of ejection speed cumulative distribution (with a coefficient of 0.018 and a slope of </w:t>
      </w:r>
      <w:r w:rsidR="008223A7">
        <w:sym w:font="Symbol" w:char="F02D"/>
      </w:r>
      <w:r>
        <w:t>1.23, the values for dry soils such as dry sand, lunar regolith and dry terrestrial desert alluvium</w:t>
      </w:r>
      <w:r w:rsidR="004B51AC">
        <w:t xml:space="preserve"> [ref. </w:t>
      </w:r>
      <w:bookmarkStart w:id="418" w:name="_Ref79071843"/>
      <w:r w:rsidR="008223A7" w:rsidRPr="004B51AC">
        <w:rPr>
          <w:rStyle w:val="EndnoteReference"/>
          <w:vertAlign w:val="baseline"/>
        </w:rPr>
        <w:endnoteReference w:id="47"/>
      </w:r>
      <w:bookmarkEnd w:id="418"/>
      <w:r w:rsidR="004B51AC">
        <w:t>])</w:t>
      </w:r>
    </w:p>
    <w:p w14:paraId="08D0D47C" w14:textId="76CCA631" w:rsidR="000D52B6" w:rsidRPr="0067331F" w:rsidRDefault="3110AB89" w:rsidP="000D52B6">
      <w:pPr>
        <w:pStyle w:val="BodyText"/>
      </w:pPr>
      <w:r>
        <w:t>Figure 10.4-4 is the plot of the calculated variation in flux with soil size distribution parameters.</w:t>
      </w:r>
    </w:p>
    <w:p w14:paraId="4E745D02" w14:textId="33616FE7" w:rsidR="000D52B6" w:rsidRPr="004029D1" w:rsidRDefault="000D52B6" w:rsidP="00681CFD">
      <w:pPr>
        <w:pStyle w:val="FigureCentered"/>
      </w:pPr>
      <w:r>
        <w:rPr>
          <w:noProof/>
        </w:rPr>
        <w:drawing>
          <wp:inline distT="0" distB="0" distL="0" distR="0" wp14:anchorId="1847B901" wp14:editId="6F6A4D94">
            <wp:extent cx="4445000" cy="3200400"/>
            <wp:effectExtent l="0" t="0" r="0" b="0"/>
            <wp:docPr id="428528080" name="Picture 42852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528080"/>
                    <pic:cNvPicPr/>
                  </pic:nvPicPr>
                  <pic:blipFill rotWithShape="1">
                    <a:blip r:embed="rId41">
                      <a:extLst>
                        <a:ext uri="{28A0092B-C50C-407E-A947-70E740481C1C}">
                          <a14:useLocalDpi xmlns:a14="http://schemas.microsoft.com/office/drawing/2010/main" val="0"/>
                        </a:ext>
                      </a:extLst>
                    </a:blip>
                    <a:srcRect l="1926" t="2089" r="1761" b="2177"/>
                    <a:stretch/>
                  </pic:blipFill>
                  <pic:spPr bwMode="auto">
                    <a:xfrm>
                      <a:off x="0" y="0"/>
                      <a:ext cx="4445303" cy="3200618"/>
                    </a:xfrm>
                    <a:prstGeom prst="rect">
                      <a:avLst/>
                    </a:prstGeom>
                    <a:ln>
                      <a:noFill/>
                    </a:ln>
                    <a:extLst>
                      <a:ext uri="{53640926-AAD7-44D8-BBD7-CCE9431645EC}">
                        <a14:shadowObscured xmlns:a14="http://schemas.microsoft.com/office/drawing/2010/main"/>
                      </a:ext>
                    </a:extLst>
                  </pic:spPr>
                </pic:pic>
              </a:graphicData>
            </a:graphic>
          </wp:inline>
        </w:drawing>
      </w:r>
    </w:p>
    <w:p w14:paraId="6120E5E6" w14:textId="467A0726" w:rsidR="000D52B6" w:rsidRPr="00681CFD" w:rsidRDefault="3110AB89" w:rsidP="00681CFD">
      <w:pPr>
        <w:pStyle w:val="Figure"/>
      </w:pPr>
      <w:bookmarkStart w:id="419" w:name="_Toc73517337"/>
      <w:bookmarkStart w:id="420" w:name="_Toc80082898"/>
      <w:r>
        <w:t>Figure 10.4-4</w:t>
      </w:r>
      <w:r w:rsidR="005428D1">
        <w:t>.</w:t>
      </w:r>
      <w:r>
        <w:t xml:space="preserve"> Ejecta </w:t>
      </w:r>
      <w:r w:rsidR="005428D1">
        <w:t>Flux Distribution Sensitivity to Soil Size Distribution Parameters</w:t>
      </w:r>
      <w:bookmarkEnd w:id="419"/>
      <w:bookmarkEnd w:id="420"/>
    </w:p>
    <w:p w14:paraId="46209008" w14:textId="310C15B7" w:rsidR="000D52B6" w:rsidRDefault="10075F25" w:rsidP="000D52B6">
      <w:pPr>
        <w:pStyle w:val="BodyText"/>
      </w:pPr>
      <w:r>
        <w:t>The plotted Grun flux is the flux on a randomly tumbling flat sheet. The ejecta flux is the flux through an upwards facing flat sheet lying on the lunar surface. The solid black curve used the Gault and Shoemaker ejecta size relation and ejecta speed relation for basalt cratering. This curve should match the NASA SP-8013 ejecta model when summing all three speed bins.</w:t>
      </w:r>
    </w:p>
    <w:p w14:paraId="6A4256D3" w14:textId="320DC0E8" w:rsidR="000D52B6" w:rsidRDefault="16D3555B" w:rsidP="000D52B6">
      <w:pPr>
        <w:pStyle w:val="BodyText"/>
      </w:pPr>
      <w:r>
        <w:t>The ordered pairs next to the mean and plus or minus one sigma legend entries list the mean and standard deviation (</w:t>
      </w:r>
      <w:r w:rsidRPr="00092446">
        <w:rPr>
          <w:i/>
          <w:iCs/>
        </w:rPr>
        <w:t>M</w:t>
      </w:r>
      <w:r>
        <w:t>,</w:t>
      </w:r>
      <w:r w:rsidRPr="00092446">
        <w:rPr>
          <w:rFonts w:ascii="Symbol" w:eastAsia="Symbol" w:hAnsi="Symbol" w:cs="Symbol"/>
          <w:i/>
          <w:iCs/>
        </w:rPr>
        <w:t>s</w:t>
      </w:r>
      <w:r>
        <w:t>) of the soil size distribution.</w:t>
      </w:r>
    </w:p>
    <w:p w14:paraId="1E66B964" w14:textId="79E495CB" w:rsidR="000D52B6" w:rsidRDefault="66B506F5" w:rsidP="52DA572E">
      <w:pPr>
        <w:pStyle w:val="BodyText"/>
      </w:pPr>
      <w:r>
        <w:lastRenderedPageBreak/>
        <w:t xml:space="preserve">Figure 10.4-4 shows that the ejecta flux relation is insensitive to the soil size distribution for ejecta particle masses less than 10 micrograms (i.e., diameters less than 183 </w:t>
      </w:r>
      <w:del w:id="421" w:author="Bullock, Leanna S. (LARC-C101)[TEAMS3]" w:date="2021-08-04T11:19:00Z">
        <w:r w:rsidDel="00A8783E">
          <w:delText>micron</w:delText>
        </w:r>
      </w:del>
      <w:ins w:id="422" w:author="Bullock, Leanna S. (LARC-C101)[TEAMS3]" w:date="2021-08-04T11:19:00Z">
        <w:r w:rsidR="00A8783E">
          <w:t>μ</w:t>
        </w:r>
      </w:ins>
      <w:r>
        <w:t>). However, at the sizes of interest to spacecraft protection (1</w:t>
      </w:r>
      <w:r w:rsidR="00177E3F">
        <w:t xml:space="preserve"> </w:t>
      </w:r>
      <w:r>
        <w:t>mm to 4.5</w:t>
      </w:r>
      <w:r w:rsidR="00177E3F">
        <w:t xml:space="preserve"> </w:t>
      </w:r>
      <w:r>
        <w:t>mm, or 2</w:t>
      </w:r>
      <w:r w:rsidR="00177E3F">
        <w:t xml:space="preserve"> </w:t>
      </w:r>
      <w:r>
        <w:t>mg to 150</w:t>
      </w:r>
      <w:r w:rsidR="00177E3F">
        <w:t xml:space="preserve"> </w:t>
      </w:r>
      <w:r>
        <w:t>mg) the minus one sigma flux is a factor of 0.48 to 0.24 smaller than the mean and the plus one sigma flux is a factor 1.6 to 2.6 larger than the mean. While perhaps not the largest uncertainty in the analysis, there appears to be a number of these smaller factors that should be accumulated to determine a worst-case flux.</w:t>
      </w:r>
    </w:p>
    <w:p w14:paraId="5A54CE33" w14:textId="0BC47815" w:rsidR="66B506F5" w:rsidRPr="00152780" w:rsidRDefault="66B506F5" w:rsidP="66B506F5">
      <w:pPr>
        <w:pStyle w:val="BodyText"/>
        <w:spacing w:line="259" w:lineRule="auto"/>
        <w:rPr>
          <w:szCs w:val="24"/>
        </w:rPr>
      </w:pPr>
      <w:bookmarkStart w:id="423" w:name="_Hlk80032958"/>
      <w:r w:rsidRPr="00152780">
        <w:rPr>
          <w:b/>
          <w:bCs/>
        </w:rPr>
        <w:t>Finding 18:</w:t>
      </w:r>
      <w:r w:rsidRPr="00152780">
        <w:rPr>
          <w:szCs w:val="24"/>
        </w:rPr>
        <w:t xml:space="preserve"> Using the observed regolith particle size distribution instead of the average value used by the model results in an increase in ejecta flux by a factor of 1.6 to 4 for the sizes of most interest to the HLS design. </w:t>
      </w:r>
    </w:p>
    <w:p w14:paraId="092A6032" w14:textId="19EBE11D" w:rsidR="00327965" w:rsidRPr="00152780" w:rsidRDefault="66B506F5">
      <w:pPr>
        <w:pStyle w:val="BodyText"/>
        <w:spacing w:line="259" w:lineRule="auto"/>
        <w:rPr>
          <w:rFonts w:ascii="Calibri" w:eastAsia="Calibri" w:hAnsi="Calibri" w:cs="Calibri"/>
        </w:rPr>
      </w:pPr>
      <w:bookmarkStart w:id="424" w:name="_Hlk80032967"/>
      <w:bookmarkEnd w:id="423"/>
      <w:r w:rsidRPr="00152780">
        <w:rPr>
          <w:b/>
          <w:bCs/>
        </w:rPr>
        <w:t>Recommendation 17:</w:t>
      </w:r>
      <w:r w:rsidRPr="00152780">
        <w:t xml:space="preserve"> </w:t>
      </w:r>
      <w:r w:rsidRPr="00152780">
        <w:rPr>
          <w:szCs w:val="24"/>
        </w:rPr>
        <w:t>Perform a sensitivity study varying the soil size distribution parameters over the range of measured soil size distributions of the Apollo soil samples.</w:t>
      </w:r>
    </w:p>
    <w:p w14:paraId="22CE8350" w14:textId="3AAAD967" w:rsidR="000D52B6" w:rsidRPr="00E24A72" w:rsidRDefault="2FD77030" w:rsidP="00681CFD">
      <w:pPr>
        <w:pStyle w:val="Heading3"/>
        <w:rPr>
          <w:szCs w:val="24"/>
        </w:rPr>
      </w:pPr>
      <w:bookmarkStart w:id="425" w:name="_Toc80082837"/>
      <w:bookmarkEnd w:id="424"/>
      <w:r w:rsidRPr="00E24A72">
        <w:t>10.4.3</w:t>
      </w:r>
      <w:r w:rsidR="009A73BF" w:rsidRPr="00E24A72">
        <w:tab/>
      </w:r>
      <w:r w:rsidRPr="00E24A72">
        <w:t xml:space="preserve">Crater </w:t>
      </w:r>
      <w:r w:rsidR="005428D1" w:rsidRPr="00E24A72">
        <w:t>Dimension Scaling</w:t>
      </w:r>
      <w:bookmarkEnd w:id="425"/>
    </w:p>
    <w:p w14:paraId="6790697B" w14:textId="6666C263" w:rsidR="000D52B6" w:rsidRDefault="000D52B6" w:rsidP="009A73BF">
      <w:pPr>
        <w:pStyle w:val="BodyTextKeepwithNext"/>
      </w:pPr>
      <w:r>
        <w:t>Holsapple</w:t>
      </w:r>
      <w:r w:rsidR="00CA450D">
        <w:t>’</w:t>
      </w:r>
      <w:r>
        <w:t>s crater dimension scaling relations</w:t>
      </w:r>
      <w:r w:rsidR="004B51AC">
        <w:t xml:space="preserve"> [ref. </w:t>
      </w:r>
      <w:r w:rsidR="008223A7" w:rsidRPr="004B51AC">
        <w:fldChar w:fldCharType="begin"/>
      </w:r>
      <w:r w:rsidR="008223A7" w:rsidRPr="004B51AC">
        <w:instrText xml:space="preserve"> NOTEREF _Ref79068162 \h  \* MERGEFORMAT </w:instrText>
      </w:r>
      <w:r w:rsidR="008223A7" w:rsidRPr="004B51AC">
        <w:fldChar w:fldCharType="separate"/>
      </w:r>
      <w:r w:rsidR="00285C53">
        <w:t>36</w:t>
      </w:r>
      <w:r w:rsidR="008223A7" w:rsidRPr="004B51AC">
        <w:fldChar w:fldCharType="end"/>
      </w:r>
      <w:r w:rsidR="004B51AC">
        <w:t>]</w:t>
      </w:r>
      <w:r>
        <w:t xml:space="preserve"> are the basis of the present estimate of the maximum depth from which ejecta originates during an impact by sporadic meteoroids. Holsapple</w:t>
      </w:r>
      <w:r w:rsidR="00CA450D">
        <w:t>’</w:t>
      </w:r>
      <w:r>
        <w:t>s crater volume relation for simple craters is</w:t>
      </w:r>
    </w:p>
    <w:p w14:paraId="2A2B7039" w14:textId="61472233" w:rsidR="000D52B6" w:rsidRDefault="00681CFD" w:rsidP="41D6B28A">
      <w:pPr>
        <w:pStyle w:val="Equationwith"/>
        <w:jc w:val="center"/>
      </w:pPr>
      <w:r>
        <w:tab/>
      </w:r>
      <m:oMath>
        <m:sSub>
          <m:sSubPr>
            <m:ctrlPr>
              <w:rPr>
                <w:rFonts w:ascii="Cambria Math" w:hAnsi="Cambria Math"/>
              </w:rPr>
            </m:ctrlPr>
          </m:sSubPr>
          <m:e>
            <m:r>
              <w:rPr>
                <w:rFonts w:ascii="Cambria Math" w:hAnsi="Cambria Math"/>
              </w:rPr>
              <m:t>π</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π</m:t>
                    </m:r>
                  </m:e>
                  <m:sub>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r>
                              <w:rPr>
                                <w:rFonts w:ascii="Cambria Math" w:hAnsi="Cambria Math"/>
                              </w:rPr>
                              <m:t>δ</m:t>
                            </m:r>
                          </m:den>
                        </m:f>
                      </m:e>
                    </m:d>
                  </m:e>
                  <m:sup>
                    <m:f>
                      <m:fPr>
                        <m:ctrlPr>
                          <w:rPr>
                            <w:rFonts w:ascii="Cambria Math" w:hAnsi="Cambria Math"/>
                          </w:rPr>
                        </m:ctrlPr>
                      </m:fPr>
                      <m:num>
                        <m:r>
                          <m:rPr>
                            <m:sty m:val="p"/>
                          </m:rPr>
                          <w:rPr>
                            <w:rFonts w:ascii="Cambria Math" w:hAnsi="Cambria Math"/>
                          </w:rPr>
                          <m:t>6</m:t>
                        </m:r>
                        <m:r>
                          <w:rPr>
                            <w:rFonts w:ascii="Cambria Math" w:hAnsi="Cambria Math"/>
                          </w:rPr>
                          <m:t>ν</m:t>
                        </m:r>
                        <m:r>
                          <m:rPr>
                            <m:sty m:val="p"/>
                          </m:rPr>
                          <w:rPr>
                            <w:rFonts w:ascii="Cambria Math" w:hAnsi="Cambria Math"/>
                          </w:rPr>
                          <m:t>-2-</m:t>
                        </m:r>
                        <m:r>
                          <w:rPr>
                            <w:rFonts w:ascii="Cambria Math" w:hAnsi="Cambria Math"/>
                          </w:rPr>
                          <m:t>μ</m:t>
                        </m:r>
                      </m:num>
                      <m:den>
                        <m:r>
                          <m:rPr>
                            <m:sty m:val="p"/>
                          </m:rPr>
                          <w:rPr>
                            <w:rFonts w:ascii="Cambria Math" w:hAnsi="Cambria Math"/>
                          </w:rPr>
                          <m:t>3</m:t>
                        </m:r>
                        <m:r>
                          <w:rPr>
                            <w:rFonts w:ascii="Cambria Math" w:hAnsi="Cambria Math"/>
                          </w:rPr>
                          <m:t>μ</m:t>
                        </m:r>
                      </m:den>
                    </m:f>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π</m:t>
                                </m:r>
                              </m:e>
                              <m:sub>
                                <m:r>
                                  <m:rPr>
                                    <m:sty m:val="p"/>
                                  </m:rPr>
                                  <w:rPr>
                                    <w:rFonts w:ascii="Cambria Math" w:hAnsi="Cambria Math"/>
                                  </w:rPr>
                                  <m:t>3</m:t>
                                </m:r>
                              </m:sub>
                            </m:sSub>
                            <m:d>
                              <m:dPr>
                                <m:ctrlPr>
                                  <w:rPr>
                                    <w:rFonts w:ascii="Cambria Math" w:hAnsi="Cambria Math"/>
                                  </w:rPr>
                                </m:ctrlPr>
                              </m:dPr>
                              <m:e>
                                <m:f>
                                  <m:fPr>
                                    <m:ctrlPr>
                                      <w:rPr>
                                        <w:rFonts w:ascii="Cambria Math" w:hAnsi="Cambria Math"/>
                                      </w:rPr>
                                    </m:ctrlPr>
                                  </m:fPr>
                                  <m:num>
                                    <m:r>
                                      <w:rPr>
                                        <w:rFonts w:ascii="Cambria Math" w:hAnsi="Cambria Math"/>
                                      </w:rPr>
                                      <m:t>ρ</m:t>
                                    </m:r>
                                  </m:num>
                                  <m:den>
                                    <m:r>
                                      <w:rPr>
                                        <w:rFonts w:ascii="Cambria Math" w:hAnsi="Cambria Math"/>
                                      </w:rPr>
                                      <m:t>δ</m:t>
                                    </m:r>
                                  </m:den>
                                </m:f>
                              </m:e>
                            </m:d>
                          </m:e>
                          <m:sup>
                            <m:f>
                              <m:fPr>
                                <m:ctrlPr>
                                  <w:rPr>
                                    <w:rFonts w:ascii="Cambria Math" w:hAnsi="Cambria Math"/>
                                  </w:rPr>
                                </m:ctrlPr>
                              </m:fPr>
                              <m:num>
                                <m:r>
                                  <m:rPr>
                                    <m:sty m:val="p"/>
                                  </m:rPr>
                                  <w:rPr>
                                    <w:rFonts w:ascii="Cambria Math" w:hAnsi="Cambria Math"/>
                                  </w:rPr>
                                  <m:t>6</m:t>
                                </m:r>
                                <m:r>
                                  <w:rPr>
                                    <w:rFonts w:ascii="Cambria Math" w:hAnsi="Cambria Math"/>
                                  </w:rPr>
                                  <m:t>ν</m:t>
                                </m:r>
                                <m:r>
                                  <m:rPr>
                                    <m:sty m:val="p"/>
                                  </m:rPr>
                                  <w:rPr>
                                    <w:rFonts w:ascii="Cambria Math" w:hAnsi="Cambria Math"/>
                                  </w:rPr>
                                  <m:t>-2</m:t>
                                </m:r>
                              </m:num>
                              <m:den>
                                <m:r>
                                  <m:rPr>
                                    <m:sty m:val="p"/>
                                  </m:rPr>
                                  <w:rPr>
                                    <w:rFonts w:ascii="Cambria Math" w:hAnsi="Cambria Math"/>
                                  </w:rPr>
                                  <m:t>3</m:t>
                                </m:r>
                                <m:r>
                                  <w:rPr>
                                    <w:rFonts w:ascii="Cambria Math" w:hAnsi="Cambria Math"/>
                                  </w:rPr>
                                  <m:t>μ</m:t>
                                </m:r>
                              </m:den>
                            </m:f>
                          </m:sup>
                        </m:sSup>
                      </m:e>
                    </m:d>
                  </m:e>
                  <m:sup>
                    <m:f>
                      <m:fPr>
                        <m:ctrlPr>
                          <w:rPr>
                            <w:rFonts w:ascii="Cambria Math" w:hAnsi="Cambria Math"/>
                          </w:rPr>
                        </m:ctrlPr>
                      </m:fPr>
                      <m:num>
                        <m:r>
                          <m:rPr>
                            <m:sty m:val="p"/>
                          </m:rPr>
                          <w:rPr>
                            <w:rFonts w:ascii="Cambria Math" w:hAnsi="Cambria Math"/>
                          </w:rPr>
                          <m:t>2+</m:t>
                        </m:r>
                        <m:r>
                          <w:rPr>
                            <w:rFonts w:ascii="Cambria Math" w:hAnsi="Cambria Math"/>
                          </w:rPr>
                          <m:t>μ</m:t>
                        </m:r>
                      </m:num>
                      <m:den>
                        <m:r>
                          <m:rPr>
                            <m:sty m:val="p"/>
                          </m:rPr>
                          <w:rPr>
                            <w:rFonts w:ascii="Cambria Math" w:hAnsi="Cambria Math"/>
                          </w:rPr>
                          <m:t>2</m:t>
                        </m:r>
                      </m:den>
                    </m:f>
                  </m:sup>
                </m:sSup>
              </m:e>
            </m:d>
          </m:e>
          <m:sup>
            <m:f>
              <m:fPr>
                <m:ctrlPr>
                  <w:rPr>
                    <w:rFonts w:ascii="Cambria Math" w:hAnsi="Cambria Math"/>
                  </w:rPr>
                </m:ctrlPr>
              </m:fPr>
              <m:num>
                <m:r>
                  <m:rPr>
                    <m:sty m:val="p"/>
                  </m:rPr>
                  <w:rPr>
                    <w:rFonts w:ascii="Cambria Math" w:hAnsi="Cambria Math"/>
                  </w:rPr>
                  <m:t>-3</m:t>
                </m:r>
                <m:r>
                  <w:rPr>
                    <w:rFonts w:ascii="Cambria Math" w:hAnsi="Cambria Math"/>
                  </w:rPr>
                  <m:t>μ</m:t>
                </m:r>
              </m:num>
              <m:den>
                <m:r>
                  <m:rPr>
                    <m:sty m:val="p"/>
                  </m:rPr>
                  <w:rPr>
                    <w:rFonts w:ascii="Cambria Math" w:hAnsi="Cambria Math"/>
                  </w:rPr>
                  <m:t>2+</m:t>
                </m:r>
                <m:r>
                  <w:rPr>
                    <w:rFonts w:ascii="Cambria Math" w:hAnsi="Cambria Math"/>
                  </w:rPr>
                  <m:t>μ</m:t>
                </m:r>
              </m:den>
            </m:f>
          </m:sup>
        </m:sSup>
      </m:oMath>
      <w:r w:rsidR="41D6B28A">
        <w:t>,</w:t>
      </w:r>
      <w:r>
        <w:tab/>
      </w:r>
      <w:r w:rsidR="000D301D">
        <w:t>(10-10)</w:t>
      </w:r>
    </w:p>
    <w:p w14:paraId="5F7CFAB2" w14:textId="6638C3AD" w:rsidR="000D52B6" w:rsidRDefault="10075F25" w:rsidP="009A73BF">
      <w:pPr>
        <w:pStyle w:val="BodyTextKeepwithNext"/>
      </w:pPr>
      <w:r>
        <w:t>where,</w:t>
      </w:r>
    </w:p>
    <w:p w14:paraId="58AA5D26" w14:textId="3A04570E" w:rsidR="000D52B6" w:rsidRPr="006E6B50" w:rsidRDefault="00681CFD" w:rsidP="009A73BF">
      <w:pPr>
        <w:pStyle w:val="Equationwith"/>
      </w:pPr>
      <w:r>
        <w:tab/>
      </w:r>
      <m:oMath>
        <m:sSub>
          <m:sSubPr>
            <m:ctrlPr>
              <w:rPr>
                <w:rFonts w:ascii="Cambria Math" w:hAnsi="Cambria Math"/>
              </w:rPr>
            </m:ctrlPr>
          </m:sSubPr>
          <m:e>
            <m:r>
              <w:rPr>
                <w:rFonts w:ascii="Cambria Math" w:hAnsi="Cambria Math"/>
              </w:rPr>
              <m:t>π</m:t>
            </m:r>
          </m:e>
          <m:sub>
            <m: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ϱV</m:t>
            </m:r>
          </m:num>
          <m:den>
            <m:r>
              <w:rPr>
                <w:rFonts w:ascii="Cambria Math" w:hAnsi="Cambria Math"/>
              </w:rPr>
              <m:t>m</m:t>
            </m:r>
          </m:den>
        </m:f>
      </m:oMath>
      <w:r>
        <w:tab/>
      </w:r>
    </w:p>
    <w:p w14:paraId="1AC45685" w14:textId="67809BB0" w:rsidR="000D52B6" w:rsidRPr="006E6B50" w:rsidRDefault="00681CFD" w:rsidP="009A73BF">
      <w:pPr>
        <w:pStyle w:val="Equationwith"/>
        <w:rPr>
          <w:b/>
        </w:rPr>
      </w:pPr>
      <w:r>
        <w:tab/>
      </w:r>
      <m:oMath>
        <m:sSub>
          <m:sSubPr>
            <m:ctrlPr>
              <w:rPr>
                <w:rFonts w:ascii="Cambria Math" w:hAnsi="Cambria Math"/>
              </w:rPr>
            </m:ctrlPr>
          </m:sSubPr>
          <m:e>
            <m:r>
              <w:rPr>
                <w:rFonts w:ascii="Cambria Math" w:hAnsi="Cambria Math"/>
              </w:rPr>
              <m:t>π</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ga</m:t>
            </m:r>
          </m:num>
          <m:den>
            <m:sSup>
              <m:sSupPr>
                <m:ctrlPr>
                  <w:rPr>
                    <w:rFonts w:ascii="Cambria Math" w:hAnsi="Cambria Math"/>
                  </w:rPr>
                </m:ctrlPr>
              </m:sSupPr>
              <m:e>
                <m:r>
                  <w:rPr>
                    <w:rFonts w:ascii="Cambria Math" w:hAnsi="Cambria Math"/>
                  </w:rPr>
                  <m:t>U</m:t>
                </m:r>
              </m:e>
              <m:sup>
                <m:r>
                  <m:rPr>
                    <m:sty m:val="p"/>
                  </m:rPr>
                  <w:rPr>
                    <w:rFonts w:ascii="Cambria Math" w:hAnsi="Cambria Math"/>
                  </w:rPr>
                  <m:t>2</m:t>
                </m:r>
              </m:sup>
            </m:sSup>
          </m:den>
        </m:f>
      </m:oMath>
      <w:r>
        <w:tab/>
      </w:r>
      <w:r w:rsidR="000D301D">
        <w:t>(10-11)</w:t>
      </w:r>
    </w:p>
    <w:p w14:paraId="7937EC60" w14:textId="42BFBF5B" w:rsidR="000D52B6" w:rsidRPr="006E6B50" w:rsidRDefault="00681CFD" w:rsidP="009A73BF">
      <w:pPr>
        <w:pStyle w:val="Equationwith"/>
        <w:rPr>
          <w:b/>
        </w:rPr>
      </w:pPr>
      <w:r>
        <w:tab/>
      </w:r>
      <m:oMath>
        <m:sSub>
          <m:sSubPr>
            <m:ctrlPr>
              <w:rPr>
                <w:rFonts w:ascii="Cambria Math" w:hAnsi="Cambria Math"/>
              </w:rPr>
            </m:ctrlPr>
          </m:sSubPr>
          <m:e>
            <m:r>
              <w:rPr>
                <w:rFonts w:ascii="Cambria Math" w:hAnsi="Cambria Math"/>
              </w:rPr>
              <m:t>π</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ϱ</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den>
        </m:f>
      </m:oMath>
      <w:r>
        <w:tab/>
      </w:r>
    </w:p>
    <w:p w14:paraId="71742AB0" w14:textId="77777777" w:rsidR="000D52B6" w:rsidRDefault="000D52B6" w:rsidP="000D52B6">
      <w:pPr>
        <w:pStyle w:val="BodyText"/>
      </w:pPr>
      <w:r>
        <w:t xml:space="preserve">The variable </w:t>
      </w:r>
      <w:r w:rsidRPr="00177E3F">
        <w:rPr>
          <w:i/>
          <w:iCs/>
        </w:rPr>
        <w:t>V</w:t>
      </w:r>
      <w:r>
        <w:t xml:space="preserve"> is the excavation crater volume, </w:t>
      </w:r>
      <w:r w:rsidRPr="00177E3F">
        <w:rPr>
          <w:rFonts w:ascii="Symbol" w:eastAsia="Symbol" w:hAnsi="Symbol" w:cs="Symbol"/>
          <w:i/>
          <w:iCs/>
        </w:rPr>
        <w:t>r</w:t>
      </w:r>
      <w:r>
        <w:t xml:space="preserve"> is the lunar regolith bulk mass density, </w:t>
      </w:r>
      <w:r w:rsidRPr="00177E3F">
        <w:rPr>
          <w:i/>
          <w:iCs/>
        </w:rPr>
        <w:t>m</w:t>
      </w:r>
      <w:r>
        <w:t xml:space="preserve"> is the impacting meteoroid mass, </w:t>
      </w:r>
      <w:r w:rsidRPr="00177E3F">
        <w:rPr>
          <w:i/>
          <w:iCs/>
        </w:rPr>
        <w:t>a</w:t>
      </w:r>
      <w:r>
        <w:t xml:space="preserve"> is the impacting meteoroid radius, </w:t>
      </w:r>
      <w:r w:rsidRPr="00177E3F">
        <w:rPr>
          <w:rFonts w:ascii="Symbol" w:eastAsia="Symbol" w:hAnsi="Symbol" w:cs="Symbol"/>
          <w:i/>
          <w:iCs/>
        </w:rPr>
        <w:t>d</w:t>
      </w:r>
      <w:r>
        <w:t xml:space="preserve"> is the impacting meteoroid bulk mass density, </w:t>
      </w:r>
      <w:r w:rsidRPr="00177E3F">
        <w:rPr>
          <w:i/>
          <w:iCs/>
        </w:rPr>
        <w:t>U</w:t>
      </w:r>
      <w:r>
        <w:t xml:space="preserve"> is the impact speed, </w:t>
      </w:r>
      <w:r w:rsidRPr="00177E3F">
        <w:rPr>
          <w:i/>
          <w:iCs/>
        </w:rPr>
        <w:t>Y</w:t>
      </w:r>
      <w:r>
        <w:t xml:space="preserve"> is the lunar regolith strength.</w:t>
      </w:r>
    </w:p>
    <w:p w14:paraId="1096A00C" w14:textId="10E575FD" w:rsidR="000D52B6" w:rsidRDefault="3110AB89" w:rsidP="000D52B6">
      <w:pPr>
        <w:pStyle w:val="BodyText"/>
      </w:pPr>
      <w:r>
        <w:t>Figure 10.4-5 illustrates the cross section of a simple crater.</w:t>
      </w:r>
    </w:p>
    <w:p w14:paraId="7D869471" w14:textId="77777777" w:rsidR="000D52B6" w:rsidRDefault="000D52B6" w:rsidP="009A73BF">
      <w:pPr>
        <w:pStyle w:val="FigureCentered"/>
      </w:pPr>
      <w:r>
        <w:rPr>
          <w:noProof/>
        </w:rPr>
        <w:drawing>
          <wp:inline distT="0" distB="0" distL="0" distR="0" wp14:anchorId="2558E4E3" wp14:editId="3BDC4DF1">
            <wp:extent cx="4572000" cy="153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rotWithShape="1">
                    <a:blip r:embed="rId42">
                      <a:extLst>
                        <a:ext uri="{28A0092B-C50C-407E-A947-70E740481C1C}">
                          <a14:useLocalDpi xmlns:a14="http://schemas.microsoft.com/office/drawing/2010/main" val="0"/>
                        </a:ext>
                      </a:extLst>
                    </a:blip>
                    <a:srcRect b="4365"/>
                    <a:stretch/>
                  </pic:blipFill>
                  <pic:spPr bwMode="auto">
                    <a:xfrm>
                      <a:off x="0" y="0"/>
                      <a:ext cx="4572000" cy="1530350"/>
                    </a:xfrm>
                    <a:prstGeom prst="rect">
                      <a:avLst/>
                    </a:prstGeom>
                    <a:ln>
                      <a:noFill/>
                    </a:ln>
                    <a:extLst>
                      <a:ext uri="{53640926-AAD7-44D8-BBD7-CCE9431645EC}">
                        <a14:shadowObscured xmlns:a14="http://schemas.microsoft.com/office/drawing/2010/main"/>
                      </a:ext>
                    </a:extLst>
                  </pic:spPr>
                </pic:pic>
              </a:graphicData>
            </a:graphic>
          </wp:inline>
        </w:drawing>
      </w:r>
    </w:p>
    <w:p w14:paraId="2EF9BA13" w14:textId="7A8DFE2D" w:rsidR="000D52B6" w:rsidRPr="001C2F2C" w:rsidRDefault="3110AB89" w:rsidP="009A73BF">
      <w:pPr>
        <w:pStyle w:val="Figure"/>
      </w:pPr>
      <w:bookmarkStart w:id="426" w:name="_Toc73517338"/>
      <w:bookmarkStart w:id="427" w:name="_Toc80082899"/>
      <w:r>
        <w:t xml:space="preserve">Figure 10.4-5. Dimensions of a </w:t>
      </w:r>
      <w:r w:rsidR="00B76ABB">
        <w:t>S</w:t>
      </w:r>
      <w:r>
        <w:t xml:space="preserve">imple </w:t>
      </w:r>
      <w:r w:rsidR="00B76ABB">
        <w:t>C</w:t>
      </w:r>
      <w:r>
        <w:t>rater</w:t>
      </w:r>
      <w:bookmarkEnd w:id="426"/>
      <w:bookmarkEnd w:id="427"/>
    </w:p>
    <w:p w14:paraId="3D642AAB" w14:textId="1887A1D9" w:rsidR="000D52B6" w:rsidRDefault="3110AB89" w:rsidP="000D52B6">
      <w:pPr>
        <w:pStyle w:val="BodyText"/>
      </w:pPr>
      <w:r>
        <w:lastRenderedPageBreak/>
        <w:t>The crater volume is the volume of the void between the plane of the original surface and the profile of the apparent crater. The depth of the crater is maximum vertical distance between the plane of original surface and the profile of the crater as shown in Figure 10.4-5. The crater diameter D is the crater diameter at the original surface also as shown in Figure 10.4-5.</w:t>
      </w:r>
    </w:p>
    <w:p w14:paraId="46C5ABB3" w14:textId="15B7EA48" w:rsidR="000D52B6" w:rsidRDefault="000D52B6" w:rsidP="00681CFD">
      <w:pPr>
        <w:pStyle w:val="BodyTextKeepwithNext"/>
      </w:pPr>
      <w:r>
        <w:t>Holsapple</w:t>
      </w:r>
      <w:r w:rsidR="00CA450D">
        <w:t>’</w:t>
      </w:r>
      <w:r>
        <w:t>s crater dimension scaling web site</w:t>
      </w:r>
      <w:bookmarkStart w:id="428" w:name="_Ref79072057"/>
      <w:r w:rsidR="004B51AC">
        <w:t xml:space="preserve"> [ref. </w:t>
      </w:r>
      <w:r w:rsidR="00177E3F" w:rsidRPr="004B51AC">
        <w:rPr>
          <w:rStyle w:val="EndnoteReference"/>
          <w:vertAlign w:val="baseline"/>
        </w:rPr>
        <w:endnoteReference w:id="48"/>
      </w:r>
      <w:bookmarkEnd w:id="428"/>
      <w:r w:rsidR="004B51AC">
        <w:t>]</w:t>
      </w:r>
      <w:r>
        <w:t xml:space="preserve"> lists the following relation between the apparent crater depth (called the excavation depth by Holsapple) and the crater volume </w:t>
      </w:r>
      <w:r w:rsidRPr="00177E3F">
        <w:rPr>
          <w:i/>
          <w:iCs/>
        </w:rPr>
        <w:t>V</w:t>
      </w:r>
      <w:r>
        <w:t xml:space="preserve"> for a simple crater in lunar regolith</w:t>
      </w:r>
    </w:p>
    <w:p w14:paraId="2858DA1B" w14:textId="5D58BA1F" w:rsidR="000D52B6" w:rsidRPr="00A37ABE" w:rsidRDefault="00681CFD" w:rsidP="009A73BF">
      <w:pPr>
        <w:pStyle w:val="Equationwith"/>
      </w:pPr>
      <w:r>
        <w:tab/>
      </w:r>
      <m:oMath>
        <m:r>
          <m:rPr>
            <m:nor/>
          </m:rPr>
          <m:t>depth</m:t>
        </m:r>
        <m:r>
          <m:rPr>
            <m:sty m:val="p"/>
          </m:rPr>
          <w:rPr>
            <w:rFonts w:ascii="Cambria Math" w:hAnsi="Cambria Math"/>
          </w:rPr>
          <m:t xml:space="preserve">=0.6 </m:t>
        </m:r>
        <m:sSup>
          <m:sSupPr>
            <m:ctrlPr>
              <w:rPr>
                <w:rFonts w:ascii="Cambria Math" w:hAnsi="Cambria Math"/>
              </w:rPr>
            </m:ctrlPr>
          </m:sSupPr>
          <m:e>
            <m:r>
              <w:rPr>
                <w:rFonts w:ascii="Cambria Math" w:hAnsi="Cambria Math"/>
              </w:rPr>
              <m:t>V</m:t>
            </m:r>
          </m:e>
          <m:sup>
            <m:r>
              <m:rPr>
                <m:sty m:val="p"/>
              </m:rPr>
              <w:rPr>
                <w:rFonts w:ascii="Cambria Math" w:hAnsi="Cambria Math"/>
              </w:rPr>
              <m:t>1/3</m:t>
            </m:r>
          </m:sup>
        </m:sSup>
      </m:oMath>
      <w:r>
        <w:tab/>
      </w:r>
      <w:r w:rsidR="000D301D">
        <w:t>(10-12)</w:t>
      </w:r>
    </w:p>
    <w:p w14:paraId="73B3FCBF" w14:textId="77777777" w:rsidR="000D52B6" w:rsidRDefault="000D52B6" w:rsidP="009A73BF">
      <w:pPr>
        <w:pStyle w:val="BodyTextKeepwithNext"/>
      </w:pPr>
      <w:r>
        <w:t>and the following relation for the crater diameter D</w:t>
      </w:r>
    </w:p>
    <w:p w14:paraId="5AF41B67" w14:textId="1AF7277B" w:rsidR="000D52B6" w:rsidRDefault="00681CFD" w:rsidP="009A73BF">
      <w:pPr>
        <w:pStyle w:val="Equationwith"/>
      </w:pPr>
      <w:r>
        <w:tab/>
      </w:r>
      <m:oMath>
        <m:r>
          <m:rPr>
            <m:nor/>
          </m:rPr>
          <m:t>D</m:t>
        </m:r>
        <m:r>
          <m:rPr>
            <m:sty m:val="p"/>
          </m:rPr>
          <w:rPr>
            <w:rFonts w:ascii="Cambria Math" w:hAnsi="Cambria Math"/>
          </w:rPr>
          <m:t>=1.1</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1/3</m:t>
            </m:r>
          </m:sup>
        </m:sSup>
      </m:oMath>
      <w:r>
        <w:tab/>
      </w:r>
      <w:r w:rsidR="000D301D">
        <w:t>(10-13)</w:t>
      </w:r>
    </w:p>
    <w:p w14:paraId="61CC2D89" w14:textId="38D0ED6A" w:rsidR="000D52B6" w:rsidRDefault="000D52B6" w:rsidP="000D52B6">
      <w:pPr>
        <w:pStyle w:val="BodyText"/>
      </w:pPr>
      <w:r>
        <w:t>Holsapple doesn</w:t>
      </w:r>
      <w:r w:rsidR="00CA450D">
        <w:t>’</w:t>
      </w:r>
      <w:r>
        <w:t xml:space="preserve">t list the maximum depth from which the ejecta originates. However, Holsapple does say that the ejecta volume is approximately 80% of excavation (apparent) volume. If the volume from which the ejecta originates has the same shape as the excavation volume, then the maximum depth the ejecta originates from is only 7% smaller than the excavation depth. Therefore, </w:t>
      </w:r>
      <w:del w:id="429" w:author="Bullock, Leanna S. (LARC-C101)[TEAMS3]" w:date="2021-08-05T12:19:00Z">
        <w:r w:rsidDel="004D7043">
          <w:delText xml:space="preserve">we </w:delText>
        </w:r>
      </w:del>
      <w:ins w:id="430" w:author="Bullock, Leanna S. (LARC-C101)[TEAMS3]" w:date="2021-08-05T12:19:00Z">
        <w:r w:rsidR="004D7043">
          <w:t xml:space="preserve">it </w:t>
        </w:r>
      </w:ins>
      <w:r>
        <w:t xml:space="preserve">shall </w:t>
      </w:r>
      <w:ins w:id="431" w:author="Bullock, Leanna S. (LARC-C101)[TEAMS3]" w:date="2021-08-05T12:19:00Z">
        <w:r w:rsidR="004D7043">
          <w:t xml:space="preserve">be </w:t>
        </w:r>
      </w:ins>
      <w:r>
        <w:t>assume</w:t>
      </w:r>
      <w:ins w:id="432" w:author="Bullock, Leanna S. (LARC-C101)[TEAMS3]" w:date="2021-08-05T12:19:00Z">
        <w:r w:rsidR="004D7043">
          <w:t>d</w:t>
        </w:r>
      </w:ins>
      <w:r>
        <w:t xml:space="preserve"> that the maximum depth from which the ejecta originates is the same as the excavation depth.</w:t>
      </w:r>
    </w:p>
    <w:p w14:paraId="70FBC8EB" w14:textId="10DD9F0D" w:rsidR="000D52B6" w:rsidRDefault="000D52B6" w:rsidP="009A73BF">
      <w:pPr>
        <w:pStyle w:val="BodyTextKeepwithNext"/>
      </w:pPr>
      <w:r>
        <w:t>Holsapple</w:t>
      </w:r>
      <w:r w:rsidR="00CA450D">
        <w:t>’</w:t>
      </w:r>
      <w:r>
        <w:t>s crater dimension scaling web site</w:t>
      </w:r>
      <w:r w:rsidR="004B51AC">
        <w:t xml:space="preserve"> [ref. </w:t>
      </w:r>
      <w:r w:rsidR="00177E3F" w:rsidRPr="004B51AC">
        <w:fldChar w:fldCharType="begin"/>
      </w:r>
      <w:r w:rsidR="00177E3F" w:rsidRPr="004B51AC">
        <w:instrText xml:space="preserve"> NOTEREF _Ref79072057 \h  \* MERGEFORMAT </w:instrText>
      </w:r>
      <w:r w:rsidR="00177E3F" w:rsidRPr="004B51AC">
        <w:fldChar w:fldCharType="separate"/>
      </w:r>
      <w:r w:rsidR="00B775DD">
        <w:t>48</w:t>
      </w:r>
      <w:r w:rsidR="00177E3F" w:rsidRPr="004B51AC">
        <w:fldChar w:fldCharType="end"/>
      </w:r>
      <w:r w:rsidR="004B51AC">
        <w:t>]</w:t>
      </w:r>
      <w:r>
        <w:t xml:space="preserve"> lists the following parameters for lunar regolith</w:t>
      </w:r>
    </w:p>
    <w:p w14:paraId="0657CBA5" w14:textId="55C4BBD6" w:rsidR="000D52B6" w:rsidRDefault="0012678B" w:rsidP="009A73BF">
      <w:pPr>
        <w:pStyle w:val="Equationwith"/>
      </w:pPr>
      <w:r>
        <w:tab/>
      </w:r>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=0.14</m:t>
              </m:r>
            </m:e>
          </m:m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=0.75</m:t>
              </m:r>
            </m:e>
          </m:mr>
          <m:mr>
            <m:e>
              <m:r>
                <w:rPr>
                  <w:rFonts w:ascii="Cambria Math" w:hAnsi="Cambria Math"/>
                </w:rPr>
                <m:t>ρ</m:t>
              </m:r>
              <m:r>
                <m:rPr>
                  <m:sty m:val="p"/>
                  <m:aln/>
                </m:rPr>
                <w:rPr>
                  <w:rFonts w:ascii="Cambria Math" w:hAnsi="Cambria Math"/>
                </w:rPr>
                <m:t xml:space="preserve">=1500 </m:t>
              </m:r>
              <m:r>
                <m:rPr>
                  <m:nor/>
                </m:rPr>
                <m:t>kg/</m:t>
              </m:r>
              <m:sSup>
                <m:sSupPr>
                  <m:ctrlPr>
                    <w:rPr>
                      <w:rFonts w:ascii="Cambria Math" w:hAnsi="Cambria Math"/>
                    </w:rPr>
                  </m:ctrlPr>
                </m:sSupPr>
                <m:e>
                  <m:r>
                    <m:rPr>
                      <m:nor/>
                    </m:rPr>
                    <m:t>m</m:t>
                  </m:r>
                </m:e>
                <m:sup>
                  <m:r>
                    <m:rPr>
                      <m:nor/>
                    </m:rPr>
                    <m:t>3</m:t>
                  </m:r>
                </m:sup>
              </m:sSup>
              <m:ctrlPr>
                <w:rPr>
                  <w:rFonts w:ascii="Cambria Math" w:eastAsia="Cambria Math" w:hAnsi="Cambria Math" w:cs="Cambria Math"/>
                </w:rPr>
              </m:ctrlPr>
            </m:e>
          </m:mr>
          <m:mr>
            <m:e>
              <m:r>
                <w:rPr>
                  <w:rFonts w:ascii="Cambria Math" w:eastAsia="Cambria Math" w:hAnsi="Cambria Math" w:cs="Cambria Math"/>
                </w:rPr>
                <m:t>Y</m:t>
              </m:r>
              <m:r>
                <m:rPr>
                  <m:sty m:val="p"/>
                </m:rPr>
                <w:rPr>
                  <w:rFonts w:ascii="Cambria Math" w:eastAsia="Cambria Math" w:hAnsi="Cambria Math" w:cs="Cambria Math"/>
                </w:rPr>
                <m:t>=</m:t>
              </m:r>
              <m:sSup>
                <m:sSupPr>
                  <m:ctrlPr>
                    <w:rPr>
                      <w:rFonts w:ascii="Cambria Math" w:eastAsia="Cambria Math" w:hAnsi="Cambria Math" w:cs="Cambria Math"/>
                    </w:rPr>
                  </m:ctrlPr>
                </m:sSupPr>
                <m:e>
                  <m:r>
                    <m:rPr>
                      <m:sty m:val="p"/>
                    </m:rPr>
                    <w:rPr>
                      <w:rFonts w:ascii="Cambria Math" w:eastAsia="Cambria Math" w:hAnsi="Cambria Math" w:cs="Cambria Math"/>
                    </w:rPr>
                    <m:t>1.0´10</m:t>
                  </m:r>
                </m:e>
                <m:sup>
                  <m:r>
                    <m:rPr>
                      <m:sty m:val="p"/>
                    </m:rPr>
                    <w:rPr>
                      <w:rFonts w:ascii="Cambria Math" w:eastAsia="Cambria Math" w:hAnsi="Cambria Math" w:cs="Cambria Math"/>
                    </w:rPr>
                    <m:t>5</m:t>
                  </m:r>
                </m:sup>
              </m:sSup>
              <m:r>
                <m:rPr>
                  <m:nor/>
                </m:rPr>
                <w:rPr>
                  <w:rFonts w:eastAsia="Cambria Math" w:cs="Cambria Math"/>
                </w:rPr>
                <m:t xml:space="preserve"> Pa</m:t>
              </m:r>
              <m:ctrlPr>
                <w:rPr>
                  <w:rFonts w:ascii="Cambria Math" w:eastAsia="Cambria Math" w:hAnsi="Cambria Math" w:cs="Cambria Math"/>
                </w:rPr>
              </m:ctrlPr>
            </m:e>
          </m:mr>
          <m:mr>
            <m:e>
              <m:r>
                <w:rPr>
                  <w:rFonts w:ascii="Cambria Math" w:eastAsia="Cambria Math" w:hAnsi="Cambria Math" w:cs="Cambria Math"/>
                </w:rPr>
                <m:t>μ</m:t>
              </m:r>
              <m:r>
                <m:rPr>
                  <m:sty m:val="p"/>
                </m:rPr>
                <w:rPr>
                  <w:rFonts w:ascii="Cambria Math" w:eastAsia="Cambria Math" w:hAnsi="Cambria Math" w:cs="Cambria Math"/>
                </w:rPr>
                <m:t>=0.4</m:t>
              </m:r>
              <m:ctrlPr>
                <w:rPr>
                  <w:rFonts w:ascii="Cambria Math" w:eastAsia="Cambria Math" w:hAnsi="Cambria Math" w:cs="Cambria Math"/>
                </w:rPr>
              </m:ctrlPr>
            </m:e>
          </m:mr>
          <m:mr>
            <m:e>
              <m:r>
                <w:rPr>
                  <w:rFonts w:ascii="Cambria Math" w:eastAsia="Cambria Math" w:hAnsi="Cambria Math" w:cs="Cambria Math"/>
                </w:rPr>
                <m:t>υ</m:t>
              </m:r>
              <m:r>
                <m:rPr>
                  <m:sty m:val="p"/>
                </m:rPr>
                <w:rPr>
                  <w:rFonts w:ascii="Cambria Math" w:eastAsia="Cambria Math" w:hAnsi="Cambria Math" w:cs="Cambria Math"/>
                </w:rPr>
                <m:t>=0.33</m:t>
              </m:r>
            </m:e>
          </m:mr>
        </m:m>
      </m:oMath>
      <w:r>
        <w:tab/>
      </w:r>
      <w:r w:rsidR="000D301D">
        <w:t>(10-14)</w:t>
      </w:r>
    </w:p>
    <w:p w14:paraId="712C3E8C" w14:textId="212B7BB5" w:rsidR="000D52B6" w:rsidRDefault="000D52B6" w:rsidP="000D52B6">
      <w:pPr>
        <w:pStyle w:val="BodyText"/>
      </w:pPr>
      <w:r>
        <w:t xml:space="preserve">Finally, a comment about the assumption that all craters produced by sporadic meteoroids and NEOs are simple. This is true for sporadic meteoroids which </w:t>
      </w:r>
      <w:del w:id="433" w:author="Bullock, Leanna S. (LARC-C101)[TEAMS3]" w:date="2021-08-05T12:19:00Z">
        <w:r w:rsidDel="004D7043">
          <w:delText>we</w:delText>
        </w:r>
        <w:r w:rsidR="00CA450D" w:rsidDel="004D7043">
          <w:delText>’</w:delText>
        </w:r>
        <w:r w:rsidDel="004D7043">
          <w:delText xml:space="preserve">ve </w:delText>
        </w:r>
      </w:del>
      <w:ins w:id="434" w:author="Bullock, Leanna S. (LARC-C101)[TEAMS3]" w:date="2021-08-05T12:19:00Z">
        <w:r w:rsidR="004D7043">
          <w:t xml:space="preserve">has been </w:t>
        </w:r>
      </w:ins>
      <w:r>
        <w:t>defined as 10</w:t>
      </w:r>
      <w:r w:rsidR="00177E3F">
        <w:t> </w:t>
      </w:r>
      <w:r>
        <w:t>g and smaller. However, it is not true for the upper end of the size range of NEOs considered here. The author used Holsapple</w:t>
      </w:r>
      <w:r w:rsidR="00CA450D">
        <w:t>’</w:t>
      </w:r>
      <w:r>
        <w:t>s web calculator and obtained the following asteroid diameters at the transition from simple to complex craters for two impact speeds and two impact angles.</w:t>
      </w:r>
    </w:p>
    <w:p w14:paraId="4968773F" w14:textId="1FA8BBCA" w:rsidR="000D52B6" w:rsidRPr="004B7A11" w:rsidRDefault="3110AB89" w:rsidP="009A73BF">
      <w:pPr>
        <w:pStyle w:val="Table"/>
      </w:pPr>
      <w:bookmarkStart w:id="435" w:name="_Toc73517360"/>
      <w:bookmarkStart w:id="436" w:name="_Toc80082926"/>
      <w:r>
        <w:t>Table 10.4-1</w:t>
      </w:r>
      <w:r w:rsidR="00B76ABB">
        <w:t>.</w:t>
      </w:r>
      <w:r>
        <w:t xml:space="preserve"> NEO </w:t>
      </w:r>
      <w:r w:rsidR="00B76ABB">
        <w:t>Diameter at Transition from Simple to Complex Craters</w:t>
      </w:r>
      <w:bookmarkEnd w:id="435"/>
      <w:bookmarkEnd w:id="436"/>
    </w:p>
    <w:tbl>
      <w:tblPr>
        <w:tblStyle w:val="TableGrid"/>
        <w:tblW w:w="0" w:type="auto"/>
        <w:jc w:val="center"/>
        <w:tblCellMar>
          <w:left w:w="43" w:type="dxa"/>
          <w:right w:w="43" w:type="dxa"/>
        </w:tblCellMar>
        <w:tblLook w:val="04A0" w:firstRow="1" w:lastRow="0" w:firstColumn="1" w:lastColumn="0" w:noHBand="0" w:noVBand="1"/>
      </w:tblPr>
      <w:tblGrid>
        <w:gridCol w:w="1525"/>
        <w:gridCol w:w="1620"/>
        <w:gridCol w:w="3870"/>
      </w:tblGrid>
      <w:tr w:rsidR="000D52B6" w14:paraId="6044E76C" w14:textId="77777777" w:rsidTr="00292A66">
        <w:trPr>
          <w:jc w:val="center"/>
        </w:trPr>
        <w:tc>
          <w:tcPr>
            <w:tcW w:w="1525" w:type="dxa"/>
          </w:tcPr>
          <w:p w14:paraId="47B3856D" w14:textId="77777777" w:rsidR="000D52B6" w:rsidRDefault="000D52B6" w:rsidP="00292A66">
            <w:pPr>
              <w:pStyle w:val="BodyText"/>
              <w:spacing w:before="0"/>
              <w:jc w:val="center"/>
            </w:pPr>
            <w:r>
              <w:t>Impact speed km/s</w:t>
            </w:r>
          </w:p>
        </w:tc>
        <w:tc>
          <w:tcPr>
            <w:tcW w:w="1620" w:type="dxa"/>
          </w:tcPr>
          <w:p w14:paraId="4D1282C2" w14:textId="77777777" w:rsidR="000D52B6" w:rsidRDefault="000D52B6" w:rsidP="00292A66">
            <w:pPr>
              <w:pStyle w:val="BodyText"/>
              <w:spacing w:before="0"/>
              <w:jc w:val="center"/>
            </w:pPr>
            <w:r>
              <w:t>Asteroid diameter (m)</w:t>
            </w:r>
          </w:p>
        </w:tc>
        <w:tc>
          <w:tcPr>
            <w:tcW w:w="3870" w:type="dxa"/>
          </w:tcPr>
          <w:p w14:paraId="5A2F3659" w14:textId="77777777" w:rsidR="000D52B6" w:rsidRDefault="000D52B6" w:rsidP="00292A66">
            <w:pPr>
              <w:pStyle w:val="BodyText"/>
              <w:spacing w:before="0"/>
              <w:jc w:val="center"/>
            </w:pPr>
            <w:r>
              <w:t>Impact angle (measured from surface normal) degrees</w:t>
            </w:r>
          </w:p>
        </w:tc>
      </w:tr>
      <w:tr w:rsidR="000D52B6" w14:paraId="1CAFD7F9" w14:textId="77777777" w:rsidTr="00292A66">
        <w:trPr>
          <w:jc w:val="center"/>
        </w:trPr>
        <w:tc>
          <w:tcPr>
            <w:tcW w:w="1525" w:type="dxa"/>
          </w:tcPr>
          <w:p w14:paraId="4E6EF413" w14:textId="77777777" w:rsidR="000D52B6" w:rsidRDefault="000D52B6" w:rsidP="00292A66">
            <w:pPr>
              <w:pStyle w:val="BodyText"/>
              <w:spacing w:before="0"/>
              <w:jc w:val="center"/>
            </w:pPr>
            <w:r>
              <w:t>15</w:t>
            </w:r>
          </w:p>
        </w:tc>
        <w:tc>
          <w:tcPr>
            <w:tcW w:w="1620" w:type="dxa"/>
          </w:tcPr>
          <w:p w14:paraId="11964E94" w14:textId="77777777" w:rsidR="000D52B6" w:rsidRDefault="000D52B6" w:rsidP="00292A66">
            <w:pPr>
              <w:pStyle w:val="BodyText"/>
              <w:spacing w:before="0"/>
              <w:jc w:val="center"/>
            </w:pPr>
            <w:r>
              <w:t>420</w:t>
            </w:r>
          </w:p>
        </w:tc>
        <w:tc>
          <w:tcPr>
            <w:tcW w:w="3870" w:type="dxa"/>
          </w:tcPr>
          <w:p w14:paraId="4E5136CB" w14:textId="77777777" w:rsidR="000D52B6" w:rsidRDefault="000D52B6" w:rsidP="00292A66">
            <w:pPr>
              <w:pStyle w:val="BodyText"/>
              <w:spacing w:before="0"/>
              <w:jc w:val="center"/>
            </w:pPr>
            <w:r>
              <w:t>0</w:t>
            </w:r>
          </w:p>
        </w:tc>
      </w:tr>
      <w:tr w:rsidR="000D52B6" w14:paraId="1ADC0FF8" w14:textId="77777777" w:rsidTr="00292A66">
        <w:trPr>
          <w:jc w:val="center"/>
        </w:trPr>
        <w:tc>
          <w:tcPr>
            <w:tcW w:w="1525" w:type="dxa"/>
          </w:tcPr>
          <w:p w14:paraId="20FD3736" w14:textId="77777777" w:rsidR="000D52B6" w:rsidRDefault="000D52B6" w:rsidP="00292A66">
            <w:pPr>
              <w:pStyle w:val="BodyText"/>
              <w:spacing w:before="0"/>
              <w:jc w:val="center"/>
            </w:pPr>
            <w:r>
              <w:t>15</w:t>
            </w:r>
          </w:p>
        </w:tc>
        <w:tc>
          <w:tcPr>
            <w:tcW w:w="1620" w:type="dxa"/>
          </w:tcPr>
          <w:p w14:paraId="2D3BDE99" w14:textId="77777777" w:rsidR="000D52B6" w:rsidRDefault="000D52B6" w:rsidP="00292A66">
            <w:pPr>
              <w:pStyle w:val="BodyText"/>
              <w:spacing w:before="0"/>
              <w:jc w:val="center"/>
            </w:pPr>
            <w:r>
              <w:t>490</w:t>
            </w:r>
          </w:p>
        </w:tc>
        <w:tc>
          <w:tcPr>
            <w:tcW w:w="3870" w:type="dxa"/>
          </w:tcPr>
          <w:p w14:paraId="6CD74E19" w14:textId="77777777" w:rsidR="000D52B6" w:rsidRDefault="000D52B6" w:rsidP="00292A66">
            <w:pPr>
              <w:pStyle w:val="BodyText"/>
              <w:spacing w:before="0"/>
              <w:jc w:val="center"/>
            </w:pPr>
            <w:r>
              <w:t>45</w:t>
            </w:r>
          </w:p>
        </w:tc>
      </w:tr>
      <w:tr w:rsidR="000D52B6" w14:paraId="69965318" w14:textId="77777777" w:rsidTr="00292A66">
        <w:trPr>
          <w:jc w:val="center"/>
        </w:trPr>
        <w:tc>
          <w:tcPr>
            <w:tcW w:w="1525" w:type="dxa"/>
          </w:tcPr>
          <w:p w14:paraId="075D4C61" w14:textId="77777777" w:rsidR="000D52B6" w:rsidRDefault="000D52B6" w:rsidP="00292A66">
            <w:pPr>
              <w:pStyle w:val="BodyText"/>
              <w:spacing w:before="0"/>
              <w:jc w:val="center"/>
            </w:pPr>
            <w:r>
              <w:t>40</w:t>
            </w:r>
          </w:p>
        </w:tc>
        <w:tc>
          <w:tcPr>
            <w:tcW w:w="1620" w:type="dxa"/>
          </w:tcPr>
          <w:p w14:paraId="2147C9F5" w14:textId="77777777" w:rsidR="000D52B6" w:rsidRDefault="000D52B6" w:rsidP="00292A66">
            <w:pPr>
              <w:pStyle w:val="BodyText"/>
              <w:spacing w:before="0"/>
              <w:jc w:val="center"/>
            </w:pPr>
            <w:r>
              <w:t>290</w:t>
            </w:r>
          </w:p>
        </w:tc>
        <w:tc>
          <w:tcPr>
            <w:tcW w:w="3870" w:type="dxa"/>
          </w:tcPr>
          <w:p w14:paraId="5A1B6FA1" w14:textId="77777777" w:rsidR="000D52B6" w:rsidRDefault="000D52B6" w:rsidP="00292A66">
            <w:pPr>
              <w:pStyle w:val="BodyText"/>
              <w:spacing w:before="0"/>
              <w:jc w:val="center"/>
            </w:pPr>
            <w:r>
              <w:t>0</w:t>
            </w:r>
          </w:p>
        </w:tc>
      </w:tr>
      <w:tr w:rsidR="000D52B6" w14:paraId="000703B1" w14:textId="77777777" w:rsidTr="00292A66">
        <w:trPr>
          <w:jc w:val="center"/>
        </w:trPr>
        <w:tc>
          <w:tcPr>
            <w:tcW w:w="1525" w:type="dxa"/>
          </w:tcPr>
          <w:p w14:paraId="46FEB73B" w14:textId="77777777" w:rsidR="000D52B6" w:rsidRDefault="000D52B6" w:rsidP="00292A66">
            <w:pPr>
              <w:pStyle w:val="BodyText"/>
              <w:spacing w:before="0"/>
              <w:jc w:val="center"/>
            </w:pPr>
            <w:r>
              <w:t>40</w:t>
            </w:r>
          </w:p>
        </w:tc>
        <w:tc>
          <w:tcPr>
            <w:tcW w:w="1620" w:type="dxa"/>
          </w:tcPr>
          <w:p w14:paraId="34C82169" w14:textId="77777777" w:rsidR="000D52B6" w:rsidRDefault="000D52B6" w:rsidP="00292A66">
            <w:pPr>
              <w:pStyle w:val="BodyText"/>
              <w:spacing w:before="0"/>
              <w:jc w:val="center"/>
            </w:pPr>
            <w:r>
              <w:t>330</w:t>
            </w:r>
          </w:p>
        </w:tc>
        <w:tc>
          <w:tcPr>
            <w:tcW w:w="3870" w:type="dxa"/>
          </w:tcPr>
          <w:p w14:paraId="7CB67DDA" w14:textId="77777777" w:rsidR="000D52B6" w:rsidRDefault="000D52B6" w:rsidP="00292A66">
            <w:pPr>
              <w:pStyle w:val="BodyText"/>
              <w:spacing w:before="0"/>
              <w:jc w:val="center"/>
            </w:pPr>
            <w:r>
              <w:t>45</w:t>
            </w:r>
          </w:p>
        </w:tc>
      </w:tr>
    </w:tbl>
    <w:p w14:paraId="28255B91" w14:textId="1C359B42" w:rsidR="000D52B6" w:rsidRDefault="41D6B28A" w:rsidP="000D52B6">
      <w:pPr>
        <w:pStyle w:val="BodyText"/>
      </w:pPr>
      <w:r>
        <w:t>Thus, the author recommends that the cratering relations for simple craters should not be used for NEOs larger than 200</w:t>
      </w:r>
      <w:r w:rsidR="00292A66">
        <w:t> </w:t>
      </w:r>
      <w:r>
        <w:t>m.</w:t>
      </w:r>
    </w:p>
    <w:p w14:paraId="3C36A158" w14:textId="477A2955" w:rsidR="000D52B6" w:rsidRDefault="009A73BF" w:rsidP="0012678B">
      <w:pPr>
        <w:pStyle w:val="Heading3"/>
      </w:pPr>
      <w:bookmarkStart w:id="437" w:name="_Toc80082838"/>
      <w:r>
        <w:t>10.4.4</w:t>
      </w:r>
      <w:r w:rsidR="00B76ABB">
        <w:t xml:space="preserve">. </w:t>
      </w:r>
      <w:r w:rsidR="000D52B6">
        <w:t xml:space="preserve">Contribution to </w:t>
      </w:r>
      <w:r w:rsidR="00B76ABB">
        <w:t xml:space="preserve">Ejecta Flux from Impacts </w:t>
      </w:r>
      <w:r w:rsidR="00B76ABB" w:rsidRPr="0012678B">
        <w:t>Excavating</w:t>
      </w:r>
      <w:r w:rsidR="00B76ABB">
        <w:t xml:space="preserve"> to Depths Larger than </w:t>
      </w:r>
      <w:r w:rsidR="000D52B6">
        <w:t>10</w:t>
      </w:r>
      <w:r w:rsidR="00B76ABB">
        <w:t xml:space="preserve"> </w:t>
      </w:r>
      <w:r w:rsidR="000D52B6">
        <w:t>m</w:t>
      </w:r>
      <w:bookmarkEnd w:id="437"/>
    </w:p>
    <w:p w14:paraId="16D88204" w14:textId="73763712" w:rsidR="000D52B6" w:rsidRDefault="000D52B6" w:rsidP="000D52B6">
      <w:pPr>
        <w:pStyle w:val="BodyText"/>
      </w:pPr>
      <w:r>
        <w:t xml:space="preserve">Finally, </w:t>
      </w:r>
      <w:del w:id="438" w:author="Bullock, Leanna S. (LARC-C101)[TEAMS3]" w:date="2021-08-05T12:20:00Z">
        <w:r w:rsidDel="004D7043">
          <w:delText xml:space="preserve">we calculate </w:delText>
        </w:r>
      </w:del>
      <w:r>
        <w:t>the depth of penetration into the lunar regolith by sporadic meteoroids and by NEOs</w:t>
      </w:r>
      <w:ins w:id="439" w:author="Bullock, Leanna S. (LARC-C101)[TEAMS3]" w:date="2021-08-05T12:20:00Z">
        <w:r w:rsidR="004D7043">
          <w:t xml:space="preserve"> is calculated</w:t>
        </w:r>
      </w:ins>
      <w:r>
        <w:t xml:space="preserve">. The excavation depth is independent of the projectile density because </w:t>
      </w:r>
      <w:r>
        <w:lastRenderedPageBreak/>
        <w:t xml:space="preserve">Holsapple chose </w:t>
      </w:r>
      <m:oMath>
        <m:r>
          <w:rPr>
            <w:rFonts w:ascii="Cambria Math" w:hAnsi="Cambria Math"/>
          </w:rPr>
          <m:t>ν=1/3</m:t>
        </m:r>
      </m:oMath>
      <w:r>
        <w:t>. Thus, the excavation depth by the maximum mass sporadic meteoroid (10</w:t>
      </w:r>
      <w:r w:rsidR="00292A66">
        <w:t> </w:t>
      </w:r>
      <w:r>
        <w:t>g) is solely a function of impact speed and impact angle. Figure 10.4-6 is a plot of the calculated excavation depths for meteoroids traveling at approximately the average speed (20</w:t>
      </w:r>
      <w:r w:rsidR="00292A66">
        <w:t> </w:t>
      </w:r>
      <w:r>
        <w:t>km/s) and meteoroids traveling at approximately the maximum speed (70</w:t>
      </w:r>
      <w:r w:rsidR="00292A66">
        <w:t> </w:t>
      </w:r>
      <w:r>
        <w:t>km/s).</w:t>
      </w:r>
    </w:p>
    <w:p w14:paraId="0B008D27" w14:textId="77777777" w:rsidR="000D52B6" w:rsidRDefault="301471A2" w:rsidP="009A73BF">
      <w:pPr>
        <w:pStyle w:val="FigureCentered"/>
      </w:pPr>
      <w:r w:rsidRPr="301471A2">
        <w:rPr>
          <w:noProof/>
        </w:rPr>
        <w:t>.</w:t>
      </w:r>
      <w:r w:rsidR="4E2F7202">
        <w:rPr>
          <w:noProof/>
        </w:rPr>
        <w:drawing>
          <wp:inline distT="0" distB="0" distL="0" distR="0" wp14:anchorId="7D6640B2" wp14:editId="3CF2886D">
            <wp:extent cx="4445000" cy="3194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rotWithShape="1">
                    <a:blip r:embed="rId43" cstate="print">
                      <a:extLst>
                        <a:ext uri="{28A0092B-C50C-407E-A947-70E740481C1C}">
                          <a14:useLocalDpi xmlns:a14="http://schemas.microsoft.com/office/drawing/2010/main" val="0"/>
                        </a:ext>
                      </a:extLst>
                    </a:blip>
                    <a:srcRect l="1946" t="1530" r="810" b="2220"/>
                    <a:stretch/>
                  </pic:blipFill>
                  <pic:spPr bwMode="auto">
                    <a:xfrm>
                      <a:off x="0" y="0"/>
                      <a:ext cx="4446034" cy="3194793"/>
                    </a:xfrm>
                    <a:prstGeom prst="rect">
                      <a:avLst/>
                    </a:prstGeom>
                    <a:ln>
                      <a:noFill/>
                    </a:ln>
                    <a:extLst>
                      <a:ext uri="{53640926-AAD7-44D8-BBD7-CCE9431645EC}">
                        <a14:shadowObscured xmlns:a14="http://schemas.microsoft.com/office/drawing/2010/main"/>
                      </a:ext>
                    </a:extLst>
                  </pic:spPr>
                </pic:pic>
              </a:graphicData>
            </a:graphic>
          </wp:inline>
        </w:drawing>
      </w:r>
    </w:p>
    <w:p w14:paraId="2F33BF66" w14:textId="0D1CB839" w:rsidR="000D52B6" w:rsidRPr="006570B0" w:rsidRDefault="3110AB89" w:rsidP="009A73BF">
      <w:pPr>
        <w:pStyle w:val="Figure"/>
      </w:pPr>
      <w:bookmarkStart w:id="440" w:name="_Toc73517339"/>
      <w:bookmarkStart w:id="441" w:name="_Toc80082900"/>
      <w:r>
        <w:t xml:space="preserve">Figure 10.4-6. Excavation </w:t>
      </w:r>
      <w:r w:rsidR="00B76ABB">
        <w:t>Depth into Lunar Regolith by Sporadic Meteoroids</w:t>
      </w:r>
      <w:bookmarkEnd w:id="440"/>
      <w:bookmarkEnd w:id="441"/>
    </w:p>
    <w:p w14:paraId="6F4288AA" w14:textId="77777777" w:rsidR="000D52B6" w:rsidRDefault="000D52B6" w:rsidP="000D52B6">
      <w:pPr>
        <w:pStyle w:val="BodyText"/>
      </w:pPr>
      <w:r>
        <w:t>The excavation depths are well within the regolith at both the maria and the highlands. Furthermore, the excavation depths are within the sampling depths from the Apollo lunar cores.</w:t>
      </w:r>
    </w:p>
    <w:p w14:paraId="6681CF13" w14:textId="1490F02D" w:rsidR="000D52B6" w:rsidRDefault="3110AB89" w:rsidP="000D52B6">
      <w:pPr>
        <w:pStyle w:val="BodyText"/>
      </w:pPr>
      <w:r>
        <w:t>One may also use the crater dimension relations to estimate the mass of the NEO that will excavate the lunar regolith to the bottom of the regolith layer. Any NEO that excavates deeper than this is no longer cratering regolith, hence the ejecta scaling relations using regolith material parameters no longer apply. Figure 10.4-7 is a plot of the results for impact speeds near the average and maximum NEO impact speeds and for impact angles near the worst case and the average impact angle on a sphere.</w:t>
      </w:r>
    </w:p>
    <w:p w14:paraId="1CF20CB5" w14:textId="77777777" w:rsidR="000D52B6" w:rsidRPr="0000352C" w:rsidRDefault="000D52B6" w:rsidP="009A73BF">
      <w:pPr>
        <w:pStyle w:val="FigureCentered"/>
      </w:pPr>
      <w:r>
        <w:rPr>
          <w:noProof/>
        </w:rPr>
        <w:lastRenderedPageBreak/>
        <w:drawing>
          <wp:inline distT="0" distB="0" distL="0" distR="0" wp14:anchorId="0FAA86C2" wp14:editId="50FD7F83">
            <wp:extent cx="4438650" cy="3213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rotWithShape="1">
                    <a:blip r:embed="rId44" cstate="print">
                      <a:extLst>
                        <a:ext uri="{28A0092B-C50C-407E-A947-70E740481C1C}">
                          <a14:useLocalDpi xmlns:a14="http://schemas.microsoft.com/office/drawing/2010/main" val="0"/>
                        </a:ext>
                      </a:extLst>
                    </a:blip>
                    <a:srcRect l="2001" t="956" r="875" b="2200"/>
                    <a:stretch/>
                  </pic:blipFill>
                  <pic:spPr bwMode="auto">
                    <a:xfrm>
                      <a:off x="0" y="0"/>
                      <a:ext cx="4440563" cy="3214485"/>
                    </a:xfrm>
                    <a:prstGeom prst="rect">
                      <a:avLst/>
                    </a:prstGeom>
                    <a:ln>
                      <a:noFill/>
                    </a:ln>
                    <a:extLst>
                      <a:ext uri="{53640926-AAD7-44D8-BBD7-CCE9431645EC}">
                        <a14:shadowObscured xmlns:a14="http://schemas.microsoft.com/office/drawing/2010/main"/>
                      </a:ext>
                    </a:extLst>
                  </pic:spPr>
                </pic:pic>
              </a:graphicData>
            </a:graphic>
          </wp:inline>
        </w:drawing>
      </w:r>
    </w:p>
    <w:p w14:paraId="0CDE3873" w14:textId="13C0CB92" w:rsidR="000D52B6" w:rsidRPr="008A2468" w:rsidRDefault="3110AB89" w:rsidP="009A73BF">
      <w:pPr>
        <w:pStyle w:val="Figure"/>
      </w:pPr>
      <w:bookmarkStart w:id="442" w:name="_Toc73517340"/>
      <w:bookmarkStart w:id="443" w:name="_Toc80082901"/>
      <w:r>
        <w:t>Figure 10.4-7</w:t>
      </w:r>
      <w:r w:rsidR="00B76ABB">
        <w:t>.</w:t>
      </w:r>
      <w:r>
        <w:t xml:space="preserve"> NEO </w:t>
      </w:r>
      <w:r w:rsidR="00B76ABB">
        <w:t xml:space="preserve">Mass that Will Excavate to Bottom of Regolith </w:t>
      </w:r>
      <w:r>
        <w:t>10</w:t>
      </w:r>
      <w:r w:rsidR="00B76ABB">
        <w:t xml:space="preserve"> </w:t>
      </w:r>
      <w:r>
        <w:t xml:space="preserve">m thick </w:t>
      </w:r>
      <w:r w:rsidR="00B76ABB">
        <w:t>R</w:t>
      </w:r>
      <w:r>
        <w:t xml:space="preserve">esulting in </w:t>
      </w:r>
      <w:r w:rsidR="00B76ABB">
        <w:t>a</w:t>
      </w:r>
      <w:r>
        <w:t xml:space="preserve"> 37-m</w:t>
      </w:r>
      <w:r w:rsidR="00B76ABB">
        <w:t>-D</w:t>
      </w:r>
      <w:r>
        <w:t xml:space="preserve">iameter </w:t>
      </w:r>
      <w:r w:rsidR="00B76ABB">
        <w:t>C</w:t>
      </w:r>
      <w:r>
        <w:t>rater</w:t>
      </w:r>
      <w:bookmarkEnd w:id="442"/>
      <w:bookmarkEnd w:id="443"/>
    </w:p>
    <w:p w14:paraId="34CF91C7" w14:textId="553EDBD9" w:rsidR="66B506F5" w:rsidRPr="0012678B" w:rsidRDefault="66B506F5" w:rsidP="66B506F5">
      <w:pPr>
        <w:pStyle w:val="BodyText"/>
      </w:pPr>
      <w:r>
        <w:t>The masses are in the range of 500-g to 1.8-kg (6.8-cm to 10.5-cm), nowhere near the maximum 1.57</w:t>
      </w:r>
      <w:r w:rsidR="00292A66">
        <w:t> </w:t>
      </w:r>
      <w:r w:rsidRPr="66B506F5">
        <w:rPr>
          <w:rFonts w:ascii="Symbol" w:eastAsia="Symbol" w:hAnsi="Symbol" w:cs="Symbol"/>
        </w:rPr>
        <w:t>´</w:t>
      </w:r>
      <w:r w:rsidR="00292A66">
        <w:rPr>
          <w:rFonts w:eastAsia="Symbol"/>
        </w:rPr>
        <w:t> </w:t>
      </w:r>
      <w:r>
        <w:t>10</w:t>
      </w:r>
      <w:r w:rsidRPr="66B506F5">
        <w:rPr>
          <w:vertAlign w:val="superscript"/>
        </w:rPr>
        <w:t>12</w:t>
      </w:r>
      <w:r>
        <w:t>-kg for a 1-</w:t>
      </w:r>
      <w:r w:rsidR="00292A66">
        <w:t>km-</w:t>
      </w:r>
      <w:r>
        <w:t>diameter NEO considered by the NEO environment model. Thus, the NEOs in the range of 1</w:t>
      </w:r>
      <w:r w:rsidR="00292A66">
        <w:t> </w:t>
      </w:r>
      <w:r>
        <w:t>m to 1,000</w:t>
      </w:r>
      <w:r w:rsidR="00292A66">
        <w:t> </w:t>
      </w:r>
      <w:r>
        <w:t>m are cratering into bedrock material and different material parameters should be used in the ejecta mass scaling relation.</w:t>
      </w:r>
    </w:p>
    <w:p w14:paraId="235985B0" w14:textId="52B85C0E" w:rsidR="66B506F5" w:rsidRPr="00152780" w:rsidRDefault="66B506F5" w:rsidP="66B506F5">
      <w:pPr>
        <w:pStyle w:val="BodyText"/>
        <w:rPr>
          <w:szCs w:val="24"/>
        </w:rPr>
      </w:pPr>
      <w:bookmarkStart w:id="444" w:name="_Hlk80032981"/>
      <w:r w:rsidRPr="00152780">
        <w:rPr>
          <w:b/>
          <w:bCs/>
        </w:rPr>
        <w:t>Finding 19:</w:t>
      </w:r>
      <w:r w:rsidRPr="00152780">
        <w:t xml:space="preserve"> </w:t>
      </w:r>
      <w:r w:rsidRPr="00152780">
        <w:rPr>
          <w:szCs w:val="24"/>
        </w:rPr>
        <w:t>Ejecta mass scaling for impacts by NEOs 1 m to 1 km in diameter uses soil as the target material, but basalt is more appropriate because the impactor will push through the soil layer and contact the basalt layer below.</w:t>
      </w:r>
    </w:p>
    <w:p w14:paraId="0A8F1833" w14:textId="6784F204" w:rsidR="66B506F5" w:rsidRPr="00152780" w:rsidRDefault="66B506F5" w:rsidP="66B506F5">
      <w:pPr>
        <w:pStyle w:val="BodyText"/>
        <w:rPr>
          <w:szCs w:val="24"/>
        </w:rPr>
      </w:pPr>
      <w:bookmarkStart w:id="445" w:name="_Hlk80032990"/>
      <w:bookmarkEnd w:id="444"/>
      <w:r w:rsidRPr="00152780">
        <w:rPr>
          <w:b/>
          <w:bCs/>
        </w:rPr>
        <w:t>Recommendation 18:</w:t>
      </w:r>
      <w:r w:rsidRPr="00152780">
        <w:rPr>
          <w:szCs w:val="24"/>
        </w:rPr>
        <w:t xml:space="preserve"> For large impactors (i.e., NEOs), change the target material characteristics from soil to basalt.</w:t>
      </w:r>
    </w:p>
    <w:bookmarkEnd w:id="445"/>
    <w:p w14:paraId="72B5C8B1" w14:textId="600770CB" w:rsidR="000D52B6" w:rsidRDefault="2FD77030" w:rsidP="0012678B">
      <w:pPr>
        <w:pStyle w:val="BodyText"/>
        <w:rPr>
          <w:highlight w:val="yellow"/>
        </w:rPr>
      </w:pPr>
      <w:r>
        <w:t>Figure 10.4-8 shows an example of a lunar bench crater</w:t>
      </w:r>
      <w:r w:rsidR="004B51AC">
        <w:t xml:space="preserve"> [ref. </w:t>
      </w:r>
      <w:r w:rsidR="00292A66" w:rsidRPr="004B51AC">
        <w:rPr>
          <w:rStyle w:val="EndnoteReference"/>
          <w:vertAlign w:val="baseline"/>
        </w:rPr>
        <w:endnoteReference w:id="49"/>
      </w:r>
      <w:r w:rsidR="004B51AC">
        <w:t>]</w:t>
      </w:r>
      <w:r>
        <w:t xml:space="preserve"> where the impactor has penetrated the regolith. The crater in the regolith is 140</w:t>
      </w:r>
      <w:r w:rsidR="00292A66">
        <w:t> </w:t>
      </w:r>
      <w:r>
        <w:t>m in diameter. In the center of the crater is a smaller crater in the basalt bedrock. The area between the two crater rims is the exposed basalt bedrock and is roughly flat, forming the bench mentioned in name of the crater morphology. Typically, these types of craters are searched for to estimate the regolith thickness. Note the large blocks surrounding the crater from the excavation of the basalt bedrock. These blocks are not described by the regolith soil size distribution. However, this crater must have had a large amount of ejecta from the regolith as well as ejecta from the bedrock. Not until the crater in the maria is substantially deeper than 10</w:t>
      </w:r>
      <w:r w:rsidR="00292A66">
        <w:t> </w:t>
      </w:r>
      <w:r>
        <w:t>m will the ejecta be mostly composed of basalt.</w:t>
      </w:r>
    </w:p>
    <w:p w14:paraId="42E11541" w14:textId="77777777" w:rsidR="000D52B6" w:rsidRDefault="000D52B6" w:rsidP="009A73BF">
      <w:pPr>
        <w:pStyle w:val="FigureCentered"/>
      </w:pPr>
      <w:r>
        <w:rPr>
          <w:noProof/>
        </w:rPr>
        <w:lastRenderedPageBreak/>
        <w:drawing>
          <wp:inline distT="0" distB="0" distL="0" distR="0" wp14:anchorId="5B4FE813" wp14:editId="2223B2CC">
            <wp:extent cx="5486400" cy="2697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5">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4FF92844" w14:textId="2DE083AE" w:rsidR="000D52B6" w:rsidRPr="00067444" w:rsidRDefault="3110AB89" w:rsidP="009A73BF">
      <w:pPr>
        <w:pStyle w:val="Figure"/>
      </w:pPr>
      <w:bookmarkStart w:id="446" w:name="_Toc73517341"/>
      <w:bookmarkStart w:id="447" w:name="_Toc80082902"/>
      <w:r>
        <w:t>Figure 10.4-8</w:t>
      </w:r>
      <w:r w:rsidR="00B76ABB">
        <w:t>.</w:t>
      </w:r>
      <w:r>
        <w:t xml:space="preserve"> </w:t>
      </w:r>
      <w:r w:rsidR="00B76ABB">
        <w:t>E</w:t>
      </w:r>
      <w:r>
        <w:t xml:space="preserve">xample of </w:t>
      </w:r>
      <w:r w:rsidR="00B76ABB">
        <w:t xml:space="preserve">Bench Crater in Lunar Crater </w:t>
      </w:r>
      <w:r>
        <w:t xml:space="preserve">Plato </w:t>
      </w:r>
      <w:r w:rsidR="00B76ABB">
        <w:t>[</w:t>
      </w:r>
      <w:r>
        <w:t xml:space="preserve">ref. </w:t>
      </w:r>
      <w:r w:rsidR="00292A66">
        <w:fldChar w:fldCharType="begin"/>
      </w:r>
      <w:r w:rsidR="00292A66">
        <w:instrText xml:space="preserve"> NOTEREF _Ref79072057 \h </w:instrText>
      </w:r>
      <w:r w:rsidR="00292A66">
        <w:fldChar w:fldCharType="separate"/>
      </w:r>
      <w:r w:rsidR="00B775DD">
        <w:t>48</w:t>
      </w:r>
      <w:r w:rsidR="00292A66">
        <w:fldChar w:fldCharType="end"/>
      </w:r>
      <w:bookmarkEnd w:id="446"/>
      <w:r w:rsidR="00B76ABB">
        <w:t>]</w:t>
      </w:r>
      <w:bookmarkEnd w:id="447"/>
    </w:p>
    <w:p w14:paraId="248AA7C0" w14:textId="7D02D1C3" w:rsidR="000D52B6" w:rsidRPr="00E568C9" w:rsidRDefault="10075F25" w:rsidP="000D52B6">
      <w:pPr>
        <w:pStyle w:val="BodyText"/>
      </w:pPr>
      <w:r>
        <w:t>Figure 10.4-9 is a plot of the contribution of the NEO flux to the creation of the lunar ejecta flux. The ratio plotted along the y-axis is the ratio of the ejecta flux created by sporadic and NEO impacts with masses less than 1</w:t>
      </w:r>
      <w:r w:rsidR="00C63496">
        <w:t> </w:t>
      </w:r>
      <w:r>
        <w:t>kg (gray curve), or 100</w:t>
      </w:r>
      <w:r w:rsidR="00C63496">
        <w:t> </w:t>
      </w:r>
      <w:r>
        <w:t>kg (orange curve), 10</w:t>
      </w:r>
      <w:r w:rsidRPr="10075F25">
        <w:rPr>
          <w:vertAlign w:val="superscript"/>
        </w:rPr>
        <w:t>7</w:t>
      </w:r>
      <w:r w:rsidR="00C63496">
        <w:t> </w:t>
      </w:r>
      <w:r>
        <w:t>kg (gold curve) or 10</w:t>
      </w:r>
      <w:r w:rsidRPr="10075F25">
        <w:rPr>
          <w:vertAlign w:val="superscript"/>
        </w:rPr>
        <w:t>12</w:t>
      </w:r>
      <w:r w:rsidR="00C63496">
        <w:t> </w:t>
      </w:r>
      <w:r>
        <w:t>kg (blue curve) but larger than 10</w:t>
      </w:r>
      <w:r w:rsidRPr="10075F25">
        <w:rPr>
          <w:vertAlign w:val="superscript"/>
        </w:rPr>
        <w:t>-7</w:t>
      </w:r>
      <w:r w:rsidR="00C63496">
        <w:t> </w:t>
      </w:r>
      <w:r>
        <w:t>kg to the ejecta flux created solely by the sporadic flux between 10</w:t>
      </w:r>
      <w:r w:rsidRPr="10075F25">
        <w:rPr>
          <w:vertAlign w:val="superscript"/>
        </w:rPr>
        <w:t>7</w:t>
      </w:r>
      <w:r w:rsidR="00C63496">
        <w:t> </w:t>
      </w:r>
      <w:r>
        <w:t>kg to 10</w:t>
      </w:r>
      <w:r w:rsidRPr="10075F25">
        <w:rPr>
          <w:vertAlign w:val="superscript"/>
        </w:rPr>
        <w:t>-7</w:t>
      </w:r>
      <w:r w:rsidR="00C63496">
        <w:t> </w:t>
      </w:r>
      <w:r>
        <w:t>kg.</w:t>
      </w:r>
    </w:p>
    <w:p w14:paraId="76522B91" w14:textId="77777777" w:rsidR="000D52B6" w:rsidRPr="00440F9E" w:rsidRDefault="000D52B6" w:rsidP="009A73BF">
      <w:pPr>
        <w:pStyle w:val="FigureCentered"/>
      </w:pPr>
      <w:r>
        <w:rPr>
          <w:noProof/>
        </w:rPr>
        <w:drawing>
          <wp:inline distT="0" distB="0" distL="0" distR="0" wp14:anchorId="0E7EA37B" wp14:editId="58A3D40B">
            <wp:extent cx="4464050" cy="32080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rotWithShape="1">
                    <a:blip r:embed="rId46" cstate="print">
                      <a:extLst>
                        <a:ext uri="{28A0092B-C50C-407E-A947-70E740481C1C}">
                          <a14:useLocalDpi xmlns:a14="http://schemas.microsoft.com/office/drawing/2010/main" val="0"/>
                        </a:ext>
                      </a:extLst>
                    </a:blip>
                    <a:srcRect l="1667" t="1148" r="681" b="2190"/>
                    <a:stretch/>
                  </pic:blipFill>
                  <pic:spPr bwMode="auto">
                    <a:xfrm>
                      <a:off x="0" y="0"/>
                      <a:ext cx="4464678" cy="3208470"/>
                    </a:xfrm>
                    <a:prstGeom prst="rect">
                      <a:avLst/>
                    </a:prstGeom>
                    <a:ln>
                      <a:noFill/>
                    </a:ln>
                    <a:extLst>
                      <a:ext uri="{53640926-AAD7-44D8-BBD7-CCE9431645EC}">
                        <a14:shadowObscured xmlns:a14="http://schemas.microsoft.com/office/drawing/2010/main"/>
                      </a:ext>
                    </a:extLst>
                  </pic:spPr>
                </pic:pic>
              </a:graphicData>
            </a:graphic>
          </wp:inline>
        </w:drawing>
      </w:r>
    </w:p>
    <w:p w14:paraId="495E4A11" w14:textId="727D51C9" w:rsidR="000D52B6" w:rsidRPr="007A0ACC" w:rsidRDefault="3110AB89" w:rsidP="0012678B">
      <w:pPr>
        <w:pStyle w:val="Figure"/>
      </w:pPr>
      <w:bookmarkStart w:id="448" w:name="_Toc73517342"/>
      <w:bookmarkStart w:id="449" w:name="_Toc80082903"/>
      <w:r>
        <w:t>Figure 10.4-9</w:t>
      </w:r>
      <w:r w:rsidR="00B76ABB">
        <w:t>.</w:t>
      </w:r>
      <w:r>
        <w:t xml:space="preserve"> Contribution to </w:t>
      </w:r>
      <w:r w:rsidR="00B76ABB">
        <w:t xml:space="preserve">Ejecta Flux </w:t>
      </w:r>
      <w:r>
        <w:t xml:space="preserve">from </w:t>
      </w:r>
      <w:r w:rsidR="00B76ABB">
        <w:t>I</w:t>
      </w:r>
      <w:r>
        <w:t xml:space="preserve">mpacts by </w:t>
      </w:r>
      <w:r w:rsidR="00B76ABB">
        <w:t>S</w:t>
      </w:r>
      <w:r>
        <w:t xml:space="preserve">poradic and NEOs with </w:t>
      </w:r>
      <w:r w:rsidR="00B76ABB">
        <w:t xml:space="preserve">Masses </w:t>
      </w:r>
      <w:r w:rsidR="00B76ABB" w:rsidRPr="0012678B">
        <w:t>Less</w:t>
      </w:r>
      <w:r w:rsidR="00B76ABB">
        <w:t xml:space="preserve"> </w:t>
      </w:r>
      <w:r>
        <w:t>than 1</w:t>
      </w:r>
      <w:r w:rsidR="00B76ABB">
        <w:t xml:space="preserve"> </w:t>
      </w:r>
      <w:r>
        <w:t>kg, less than 100</w:t>
      </w:r>
      <w:r w:rsidR="00B76ABB">
        <w:t xml:space="preserve"> </w:t>
      </w:r>
      <w:r>
        <w:t>kg</w:t>
      </w:r>
      <w:r w:rsidR="00B76ABB">
        <w:t>,</w:t>
      </w:r>
      <w:r>
        <w:t xml:space="preserve"> and less than 10</w:t>
      </w:r>
      <w:r w:rsidRPr="3110AB89">
        <w:rPr>
          <w:vertAlign w:val="superscript"/>
        </w:rPr>
        <w:t>7</w:t>
      </w:r>
      <w:r w:rsidR="00B76ABB">
        <w:t xml:space="preserve"> </w:t>
      </w:r>
      <w:r>
        <w:t>kg</w:t>
      </w:r>
      <w:bookmarkEnd w:id="448"/>
      <w:bookmarkEnd w:id="449"/>
    </w:p>
    <w:p w14:paraId="414C59B3" w14:textId="70362B10" w:rsidR="000D52B6" w:rsidRDefault="000D52B6" w:rsidP="000D52B6">
      <w:pPr>
        <w:pStyle w:val="BodyText"/>
      </w:pPr>
      <w:r>
        <w:t xml:space="preserve">The mass cut-off at 1-kg is around the mass of a sporadic or NEO that will excavate to 10-m depth. It is also close to the transition between the Grun flux curve for sporadics and the NEO </w:t>
      </w:r>
      <w:r>
        <w:lastRenderedPageBreak/>
        <w:t>flux curve. The grey curve shows that about 15% of the flux of 100-g ejecta particles comes from sporadics larger than 1</w:t>
      </w:r>
      <w:r w:rsidR="00C63496">
        <w:t> </w:t>
      </w:r>
      <w:r>
        <w:t>kg when there is no contribution from NEOs.</w:t>
      </w:r>
    </w:p>
    <w:p w14:paraId="2919F49B" w14:textId="6386996D" w:rsidR="000D52B6" w:rsidRDefault="000D52B6" w:rsidP="000D52B6">
      <w:pPr>
        <w:pStyle w:val="BodyText"/>
      </w:pPr>
      <w:r>
        <w:t>The blue curve shows that the MeMoSeE procedure of including 1-</w:t>
      </w:r>
      <w:r w:rsidR="00C63496">
        <w:t>km-</w:t>
      </w:r>
      <w:r>
        <w:t xml:space="preserve">diameter asteroid impacts of Moon increases the ejecta flux of 100-g particles by a factor of about </w:t>
      </w:r>
      <w:r w:rsidR="00C63496">
        <w:t xml:space="preserve">6 </w:t>
      </w:r>
      <w:r>
        <w:t>(at least for the assumptions of this simplified analysis). This is a substantial addition to the ejecta flux based on questionable assumptions about the ejecta particle size distribution.</w:t>
      </w:r>
    </w:p>
    <w:p w14:paraId="63C9AA36" w14:textId="51D1D747" w:rsidR="000D52B6" w:rsidRDefault="3110AB89" w:rsidP="000D52B6">
      <w:pPr>
        <w:pStyle w:val="BodyText"/>
      </w:pPr>
      <w:r>
        <w:t>Furthermore, the mean time between occurrences of impacts of the Moon by 1-km asteroids is large. The author makes an estimate of the mean time using the results of the recent review by Ivanov</w:t>
      </w:r>
      <w:bookmarkStart w:id="450" w:name="_Ref79077453"/>
      <w:r w:rsidR="004B51AC">
        <w:t xml:space="preserve"> [ref. </w:t>
      </w:r>
      <w:r w:rsidR="00C63496" w:rsidRPr="004B51AC">
        <w:rPr>
          <w:rStyle w:val="EndnoteReference"/>
          <w:vertAlign w:val="baseline"/>
        </w:rPr>
        <w:endnoteReference w:id="50"/>
      </w:r>
      <w:bookmarkEnd w:id="450"/>
      <w:r w:rsidR="004B51AC">
        <w:t>]</w:t>
      </w:r>
      <w:r>
        <w:t xml:space="preserve"> plotted in Figure 10.4-10. The probability per year of an NEO impact with the Earth is plotted along the y-axis and the diameter of the NEO is plotted along the x-axis. </w:t>
      </w:r>
    </w:p>
    <w:p w14:paraId="4A93B388" w14:textId="1793C7E9" w:rsidR="000D52B6" w:rsidRDefault="2C07DA14" w:rsidP="000D52B6">
      <w:pPr>
        <w:pStyle w:val="BodyText"/>
      </w:pPr>
      <w:r>
        <w:t xml:space="preserve">The filled squares on point are the data used by Brown to calculate his NEO flux used in MeMoSeE, which range </w:t>
      </w:r>
      <w:del w:id="451" w:author="Bullock, Leanna S. (LARC-C101)[TEAMS3]" w:date="2021-08-05T17:35:00Z">
        <w:r w:rsidDel="00C63496">
          <w:delText xml:space="preserve">from </w:delText>
        </w:r>
      </w:del>
      <w:ins w:id="452" w:author="Bullock, Leanna S. (LARC-C101)[TEAMS3]" w:date="2021-08-05T17:35:00Z">
        <w:r w:rsidR="00C63496">
          <w:t xml:space="preserve">in </w:t>
        </w:r>
      </w:ins>
      <w:r>
        <w:t>diameters from 100</w:t>
      </w:r>
      <w:r w:rsidR="00C63496">
        <w:t> </w:t>
      </w:r>
      <w:r>
        <w:t>cm to 8</w:t>
      </w:r>
      <w:r w:rsidR="00C63496">
        <w:t> </w:t>
      </w:r>
      <w:r>
        <w:t xml:space="preserve">m. The red broken line is a curve with slope </w:t>
      </w:r>
      <w:r w:rsidR="00C63496">
        <w:sym w:font="Symbol" w:char="F02D"/>
      </w:r>
      <w:r>
        <w:t>2.7 (Brown</w:t>
      </w:r>
      <w:r w:rsidR="00CA450D">
        <w:t>’</w:t>
      </w:r>
      <w:r>
        <w:t>s flux mass exponent cubed to convert to diameter). The probability of impact per year is about 3</w:t>
      </w:r>
      <w:r w:rsidR="00C63496">
        <w:t> </w:t>
      </w:r>
      <w:r w:rsidRPr="2C07DA14">
        <w:rPr>
          <w:rFonts w:ascii="Symbol" w:eastAsia="Symbol" w:hAnsi="Symbol" w:cs="Symbol"/>
        </w:rPr>
        <w:t>´</w:t>
      </w:r>
      <w:r w:rsidR="00C63496" w:rsidRPr="00C63496">
        <w:rPr>
          <w:rFonts w:eastAsia="Symbol"/>
        </w:rPr>
        <w:t> </w:t>
      </w:r>
      <w:r>
        <w:t>10</w:t>
      </w:r>
      <w:r w:rsidRPr="2C07DA14">
        <w:rPr>
          <w:vertAlign w:val="superscript"/>
        </w:rPr>
        <w:t>-7</w:t>
      </w:r>
      <w:r>
        <w:t xml:space="preserve"> per year or a mean time between occurrences of 3.33</w:t>
      </w:r>
      <w:r w:rsidR="00C63496">
        <w:t> </w:t>
      </w:r>
      <w:r w:rsidRPr="2C07DA14">
        <w:rPr>
          <w:rFonts w:ascii="Symbol" w:eastAsia="Symbol" w:hAnsi="Symbol" w:cs="Symbol"/>
        </w:rPr>
        <w:t>´</w:t>
      </w:r>
      <w:r w:rsidR="00C63496" w:rsidRPr="00C63496">
        <w:rPr>
          <w:rFonts w:eastAsia="Symbol"/>
        </w:rPr>
        <w:t> </w:t>
      </w:r>
      <w:r>
        <w:t>10</w:t>
      </w:r>
      <w:r w:rsidRPr="2C07DA14">
        <w:rPr>
          <w:vertAlign w:val="superscript"/>
        </w:rPr>
        <w:t>6</w:t>
      </w:r>
      <w:r>
        <w:t xml:space="preserve"> years. Ivanov lists the impact rate on the Earth as 20 times larger than the impact rate on the Moon, hence the mean time between impacts of the Moon by 1-</w:t>
      </w:r>
      <w:r w:rsidR="00C63496">
        <w:t>km-</w:t>
      </w:r>
      <w:r>
        <w:t>diameter NEOs is 6.67</w:t>
      </w:r>
      <w:r w:rsidR="00C63496">
        <w:t> </w:t>
      </w:r>
      <w:r w:rsidRPr="2C07DA14">
        <w:rPr>
          <w:rFonts w:ascii="Symbol" w:eastAsia="Symbol" w:hAnsi="Symbol" w:cs="Symbol"/>
        </w:rPr>
        <w:t>´</w:t>
      </w:r>
      <w:r w:rsidR="00C63496" w:rsidRPr="00C63496">
        <w:rPr>
          <w:rFonts w:eastAsia="Symbol"/>
        </w:rPr>
        <w:t> </w:t>
      </w:r>
      <w:r>
        <w:t>10</w:t>
      </w:r>
      <w:r w:rsidRPr="2C07DA14">
        <w:rPr>
          <w:vertAlign w:val="superscript"/>
        </w:rPr>
        <w:t>7</w:t>
      </w:r>
      <w:r>
        <w:t xml:space="preserve"> years.</w:t>
      </w:r>
    </w:p>
    <w:p w14:paraId="1F5B410C" w14:textId="77777777" w:rsidR="000D52B6" w:rsidRDefault="000D52B6" w:rsidP="009A73BF">
      <w:pPr>
        <w:pStyle w:val="FigureCentered"/>
      </w:pPr>
      <w:r>
        <w:rPr>
          <w:noProof/>
        </w:rPr>
        <w:drawing>
          <wp:inline distT="0" distB="0" distL="0" distR="0" wp14:anchorId="116FA8DB" wp14:editId="500B2863">
            <wp:extent cx="4502301" cy="40684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rotWithShape="1">
                    <a:blip r:embed="rId47">
                      <a:extLst>
                        <a:ext uri="{28A0092B-C50C-407E-A947-70E740481C1C}">
                          <a14:useLocalDpi xmlns:a14="http://schemas.microsoft.com/office/drawing/2010/main" val="0"/>
                        </a:ext>
                      </a:extLst>
                    </a:blip>
                    <a:srcRect l="1501" t="1975" b="2110"/>
                    <a:stretch/>
                  </pic:blipFill>
                  <pic:spPr bwMode="auto">
                    <a:xfrm>
                      <a:off x="0" y="0"/>
                      <a:ext cx="4503403" cy="4069441"/>
                    </a:xfrm>
                    <a:prstGeom prst="rect">
                      <a:avLst/>
                    </a:prstGeom>
                    <a:ln>
                      <a:noFill/>
                    </a:ln>
                    <a:extLst>
                      <a:ext uri="{53640926-AAD7-44D8-BBD7-CCE9431645EC}">
                        <a14:shadowObscured xmlns:a14="http://schemas.microsoft.com/office/drawing/2010/main"/>
                      </a:ext>
                    </a:extLst>
                  </pic:spPr>
                </pic:pic>
              </a:graphicData>
            </a:graphic>
          </wp:inline>
        </w:drawing>
      </w:r>
    </w:p>
    <w:p w14:paraId="0ADB3EA2" w14:textId="42225B1C" w:rsidR="000D52B6" w:rsidRDefault="3110AB89" w:rsidP="0012678B">
      <w:pPr>
        <w:pStyle w:val="Figure"/>
      </w:pPr>
      <w:bookmarkStart w:id="453" w:name="_Toc73517343"/>
      <w:bookmarkStart w:id="454" w:name="_Toc80082904"/>
      <w:r>
        <w:t>Figure 10.4-10</w:t>
      </w:r>
      <w:r w:rsidR="00B76ABB">
        <w:t>.</w:t>
      </w:r>
      <w:r>
        <w:t xml:space="preserve"> Ivanov</w:t>
      </w:r>
      <w:r w:rsidR="00CA450D">
        <w:t>’</w:t>
      </w:r>
      <w:r>
        <w:t xml:space="preserve">s </w:t>
      </w:r>
      <w:r w:rsidR="00B76ABB">
        <w:t>E</w:t>
      </w:r>
      <w:r>
        <w:t xml:space="preserve">stimate of </w:t>
      </w:r>
      <w:r w:rsidR="00B76ABB">
        <w:t>P</w:t>
      </w:r>
      <w:r>
        <w:t xml:space="preserve">robability of a NEO </w:t>
      </w:r>
      <w:r w:rsidR="00B76ABB">
        <w:t>I</w:t>
      </w:r>
      <w:r>
        <w:t xml:space="preserve">mpact with </w:t>
      </w:r>
      <w:r w:rsidR="00B76ABB">
        <w:t>E</w:t>
      </w:r>
      <w:r>
        <w:t xml:space="preserve">arth as a </w:t>
      </w:r>
      <w:r w:rsidR="00B76ABB">
        <w:t>F</w:t>
      </w:r>
      <w:r w:rsidRPr="0012678B">
        <w:t>unction</w:t>
      </w:r>
      <w:r>
        <w:t xml:space="preserve"> of </w:t>
      </w:r>
      <w:r w:rsidR="00B76ABB">
        <w:t>D</w:t>
      </w:r>
      <w:r>
        <w:t xml:space="preserve">iameter of NEO </w:t>
      </w:r>
      <w:r w:rsidR="00B76ABB">
        <w:t>[</w:t>
      </w:r>
      <w:r>
        <w:t xml:space="preserve">ref. </w:t>
      </w:r>
      <w:r w:rsidR="00C63496">
        <w:fldChar w:fldCharType="begin"/>
      </w:r>
      <w:r w:rsidR="00C63496">
        <w:instrText xml:space="preserve"> NOTEREF _Ref79077453 \h </w:instrText>
      </w:r>
      <w:r w:rsidR="00C63496">
        <w:fldChar w:fldCharType="separate"/>
      </w:r>
      <w:r w:rsidR="00B775DD">
        <w:t>50</w:t>
      </w:r>
      <w:r w:rsidR="00C63496">
        <w:fldChar w:fldCharType="end"/>
      </w:r>
      <w:bookmarkEnd w:id="453"/>
      <w:r w:rsidR="00B76ABB">
        <w:t>]</w:t>
      </w:r>
      <w:bookmarkEnd w:id="454"/>
    </w:p>
    <w:p w14:paraId="17FE7517" w14:textId="5F4A17EA" w:rsidR="000D52B6" w:rsidRPr="00C01EC3" w:rsidRDefault="000D52B6" w:rsidP="000D52B6">
      <w:pPr>
        <w:pStyle w:val="BodyText"/>
      </w:pPr>
      <w:r>
        <w:lastRenderedPageBreak/>
        <w:t>I</w:t>
      </w:r>
      <w:r w:rsidRPr="00C01EC3">
        <w:t>vanov</w:t>
      </w:r>
      <w:r w:rsidR="00CA450D">
        <w:t>’</w:t>
      </w:r>
      <w:r w:rsidRPr="00C01EC3">
        <w:t>s estimate</w:t>
      </w:r>
      <w:r>
        <w:t xml:space="preserve"> of the probability of occurrence of an impact on the Moon by a </w:t>
      </w:r>
      <w:r w:rsidR="000910EE">
        <w:t>1</w:t>
      </w:r>
      <w:r>
        <w:t>-</w:t>
      </w:r>
      <w:r w:rsidR="000910EE">
        <w:t>km-</w:t>
      </w:r>
      <w:r>
        <w:t>diameter NEO deviates from Brown</w:t>
      </w:r>
      <w:r w:rsidR="00CA450D">
        <w:t>’</w:t>
      </w:r>
      <w:r>
        <w:t xml:space="preserve">s extrapolation. Ivanov estimates the mean time between occurrences as is once every </w:t>
      </w:r>
      <w:r w:rsidR="000910EE">
        <w:t xml:space="preserve">10 </w:t>
      </w:r>
      <w:r>
        <w:t>million years, six times smaller, but still a large number.</w:t>
      </w:r>
    </w:p>
    <w:p w14:paraId="17DEBB97" w14:textId="38845356" w:rsidR="000D52B6" w:rsidRPr="00052D63" w:rsidRDefault="000D52B6" w:rsidP="000D52B6">
      <w:pPr>
        <w:pStyle w:val="BodyText"/>
      </w:pPr>
      <w:r>
        <w:t xml:space="preserve">Clearly, averaging this flux over </w:t>
      </w:r>
      <w:r w:rsidR="000910EE">
        <w:t>66</w:t>
      </w:r>
      <w:r>
        <w:t xml:space="preserve"> million years to obtain a yearly flux is wrong.</w:t>
      </w:r>
    </w:p>
    <w:p w14:paraId="68EC5ED3" w14:textId="40AA0D93" w:rsidR="000D52B6" w:rsidRDefault="2FD77030" w:rsidP="2FD77030">
      <w:pPr>
        <w:pStyle w:val="Findings"/>
        <w:numPr>
          <w:ilvl w:val="0"/>
          <w:numId w:val="0"/>
        </w:numPr>
        <w:rPr>
          <w:highlight w:val="yellow"/>
        </w:rPr>
      </w:pPr>
      <w:r>
        <w:t>The open rectangles in Fig</w:t>
      </w:r>
      <w:r w:rsidR="000910EE">
        <w:t>ure</w:t>
      </w:r>
      <w:r>
        <w:t xml:space="preserve"> 10.4-10 is the distribution of asteroid diameters in the main belt expressed as a probability. Ivanov translated this curve from point A to point B and obtained good agreement with the NEO size distribution. Ivanov then concluded that the shape of the NEO probability curve at the largest diameters is due to the distribution of the asteroid sizes in the main belt that are perturbed into Earth crossing orbits, Thus the non-power nature of the curve is real and extrapolating from 10</w:t>
      </w:r>
      <w:r w:rsidR="000910EE">
        <w:t> </w:t>
      </w:r>
      <w:r>
        <w:t>cm to 1</w:t>
      </w:r>
      <w:r w:rsidR="000910EE">
        <w:t> </w:t>
      </w:r>
      <w:r>
        <w:t>km by a power-law is uncalled for.</w:t>
      </w:r>
    </w:p>
    <w:p w14:paraId="4EFEADED" w14:textId="4C97A690" w:rsidR="000D52B6" w:rsidRDefault="009A73BF" w:rsidP="0012678B">
      <w:pPr>
        <w:pStyle w:val="Heading2"/>
      </w:pPr>
      <w:bookmarkStart w:id="455" w:name="_Toc80082839"/>
      <w:r>
        <w:t>10.5</w:t>
      </w:r>
      <w:r>
        <w:tab/>
      </w:r>
      <w:r w:rsidR="000D52B6">
        <w:t>Ejecta Impact Risk Versus Sporadic Meteoroid Impact Risk</w:t>
      </w:r>
      <w:bookmarkEnd w:id="455"/>
    </w:p>
    <w:p w14:paraId="1B633ECF" w14:textId="385E16F2" w:rsidR="000D52B6" w:rsidRDefault="000D52B6" w:rsidP="000D52B6">
      <w:pPr>
        <w:pStyle w:val="BodyText"/>
      </w:pPr>
      <w:r>
        <w:t>The NESC created the Lunar Meteoroid Eject Model Review Team to respond to an HLS request to review and evaluate the MeMoSeE model</w:t>
      </w:r>
      <w:r w:rsidR="00CA450D">
        <w:t>’</w:t>
      </w:r>
      <w:r>
        <w:t>s physical basis and assumptions, contributing data, verification-and-validation and model output. Engineers will ultimately use the MeMoSeE output to evaluate the risk of an HLS failure by lunar ejecta. Thus, this section uses the MeMoSeE output to calculate a spacecraft</w:t>
      </w:r>
      <w:r w:rsidR="00CA450D">
        <w:t>’</w:t>
      </w:r>
      <w:r>
        <w:t>s risk of impact by lunar ejecta in order to preview what the HLS engineers can expect.</w:t>
      </w:r>
    </w:p>
    <w:p w14:paraId="496D3948" w14:textId="035D2ECE" w:rsidR="000D52B6" w:rsidRDefault="3110AB89" w:rsidP="000D52B6">
      <w:pPr>
        <w:pStyle w:val="BodyText"/>
      </w:pPr>
      <w:r>
        <w:t>Section 10.5.1 presents results from Apollo and Constellation using the 1969 ejecta environment model. These results indicate that the lunar ejecta risk is 5% or less of the total sporadic meteoroid and lunar ejecta risk while on the lunar surface. Section 10.5.1 goes on to document reasons to think that the HLS risk of penetration by lunar ejecta risk calculated with MeMoSeE will be an even smaller fraction of the total meteoroid and ejecta risk than that calculated with the Apollo lunar ejecta environment model.</w:t>
      </w:r>
    </w:p>
    <w:p w14:paraId="70836061" w14:textId="56D78556" w:rsidR="52DA572E" w:rsidRPr="0012678B" w:rsidRDefault="52DA572E" w:rsidP="52DA572E">
      <w:pPr>
        <w:pStyle w:val="BodyText"/>
      </w:pPr>
      <w:r>
        <w:t>Section 10.5.2 should be preliminary HLS results</w:t>
      </w:r>
      <w:r w:rsidR="000910EE">
        <w:t xml:space="preserve">; </w:t>
      </w:r>
      <w:r>
        <w:t>however, all three designs are currently competition sensitive and any estimates of ejecta impact risk are not publishable by the team. Therefore, the author used the Constellation Altair lunar lander as a surrogate. This subsection presents results for the previous sporadic meteoroid and ejecta models and the current sporadic meteoroid model with the MeMoSeE ejecta model. As expected, the MeMoSeE results are an even smaller fraction of the total sporadic meteoroid and ejecta risk than the previous models.</w:t>
      </w:r>
    </w:p>
    <w:p w14:paraId="2979214A" w14:textId="43B2F57A" w:rsidR="66B506F5" w:rsidRPr="00152780" w:rsidRDefault="66B506F5" w:rsidP="66B506F5">
      <w:pPr>
        <w:pStyle w:val="BodyText"/>
        <w:rPr>
          <w:szCs w:val="24"/>
        </w:rPr>
      </w:pPr>
      <w:bookmarkStart w:id="456" w:name="_Hlk80033019"/>
      <w:r w:rsidRPr="00152780">
        <w:rPr>
          <w:b/>
          <w:bCs/>
        </w:rPr>
        <w:t>Finding 20:</w:t>
      </w:r>
      <w:r w:rsidRPr="00152780">
        <w:t xml:space="preserve"> </w:t>
      </w:r>
      <w:r w:rsidRPr="00152780">
        <w:rPr>
          <w:szCs w:val="24"/>
        </w:rPr>
        <w:t>The relative HLS penetration risk from lunar ejecta compared to total penetration risk while on the lunar surface is dependent on spacecraft construction. The ratio of the lunar ejecta penetration risk to the total penetration risk can vary from less than a few percent up to half of the total risk while on the lunar surface.</w:t>
      </w:r>
    </w:p>
    <w:bookmarkEnd w:id="456"/>
    <w:p w14:paraId="75670E74" w14:textId="311FC91A" w:rsidR="000D52B6" w:rsidRDefault="16D3555B" w:rsidP="0012678B">
      <w:pPr>
        <w:pStyle w:val="BodyText"/>
      </w:pPr>
      <w:r>
        <w:t xml:space="preserve">Risk assessments generally develop two numbers, the probability of loss of crew and the probability of loss of mission. The analysis of Section 10.5 uses failure criteria appropriate to loss of crew. </w:t>
      </w:r>
    </w:p>
    <w:p w14:paraId="0DA2623E" w14:textId="59619D51" w:rsidR="000D52B6" w:rsidRDefault="3110AB89" w:rsidP="000D52B6">
      <w:pPr>
        <w:pStyle w:val="BodyText"/>
      </w:pPr>
      <w:r>
        <w:t xml:space="preserve">Section 10.5.3 </w:t>
      </w:r>
      <w:del w:id="457" w:author="Bullock, Leanna S. (LARC-C101)[TEAMS3]" w:date="2021-08-05T17:53:00Z">
        <w:r w:rsidDel="000910EE">
          <w:delText xml:space="preserve">is </w:delText>
        </w:r>
      </w:del>
      <w:ins w:id="458" w:author="Bullock, Leanna S. (LARC-C101)[TEAMS3]" w:date="2021-08-05T17:53:00Z">
        <w:r w:rsidR="000910EE">
          <w:t xml:space="preserve">contains </w:t>
        </w:r>
      </w:ins>
      <w:r>
        <w:t>some thoughts on the importance of lunar ejecta to the Artemis Base Camp mission.</w:t>
      </w:r>
    </w:p>
    <w:p w14:paraId="299F9FCB" w14:textId="4D81060F" w:rsidR="000D52B6" w:rsidRDefault="3110AB89" w:rsidP="000D52B6">
      <w:pPr>
        <w:pStyle w:val="BodyText"/>
      </w:pPr>
      <w:r>
        <w:t>Section 10.5.4 is a summary of the importance of lunar ejecta to the xEMU.</w:t>
      </w:r>
    </w:p>
    <w:p w14:paraId="6BC1FC38" w14:textId="0B76619C" w:rsidR="000D52B6" w:rsidRDefault="009A73BF" w:rsidP="0012678B">
      <w:pPr>
        <w:pStyle w:val="Heading3"/>
      </w:pPr>
      <w:bookmarkStart w:id="459" w:name="_Toc80082840"/>
      <w:r>
        <w:lastRenderedPageBreak/>
        <w:t>10.5.1</w:t>
      </w:r>
      <w:r w:rsidR="00B76ABB">
        <w:tab/>
      </w:r>
      <w:r w:rsidR="000D52B6">
        <w:t xml:space="preserve">Overview of </w:t>
      </w:r>
      <w:r w:rsidR="00B76ABB">
        <w:t xml:space="preserve">Prior Results </w:t>
      </w:r>
      <w:r w:rsidR="000D52B6">
        <w:t xml:space="preserve">and </w:t>
      </w:r>
      <w:r w:rsidR="00B76ABB">
        <w:t>C</w:t>
      </w:r>
      <w:r w:rsidR="000D52B6">
        <w:t>onsequences for MeMoSeE</w:t>
      </w:r>
      <w:bookmarkEnd w:id="459"/>
    </w:p>
    <w:p w14:paraId="0BF5E982" w14:textId="77777777" w:rsidR="000D52B6" w:rsidRPr="00A37ABE" w:rsidRDefault="000D52B6" w:rsidP="000D52B6">
      <w:pPr>
        <w:pStyle w:val="BodyText"/>
      </w:pPr>
      <w:r>
        <w:t>What follows is a discussion of the reasons for thinking the prior ejecta model specifies more flux than the MeMoSeE ejecta model. The first part is an overview of spacecraft MMOD impact-risk results from the prior ejecta model to establish a baseline for comparison with MeMoSeE. The second part is a discussion of the variability of the baseline results with the spacecraft construction and the relative separation of the ejecta and sporadic meteoroid flux equations. The third and final part combines the second part with the different assumed lunar surface geologies and the different ejecta mass scaling relations to predict how the MeMoSeE results will differ from the prior results.</w:t>
      </w:r>
    </w:p>
    <w:p w14:paraId="740BC8C3" w14:textId="1A2365FE" w:rsidR="000D52B6" w:rsidRDefault="16D3555B" w:rsidP="000D52B6">
      <w:pPr>
        <w:pStyle w:val="BodyText"/>
      </w:pPr>
      <w:r>
        <w:t>MMOD analysts evaluated the risk of lunar ejecta impact risk for two prior spacecraft, the Apollo lunar module and the Constellation Altair. In each case, analysts used the Zook lunar ejecta environment</w:t>
      </w:r>
      <w:r w:rsidR="00362A50">
        <w:t xml:space="preserve"> [ref. </w:t>
      </w:r>
      <w:r w:rsidR="000910EE" w:rsidRPr="00362A50">
        <w:rPr>
          <w:rStyle w:val="EndnoteReference"/>
          <w:vertAlign w:val="baseline"/>
        </w:rPr>
        <w:endnoteReference w:id="51"/>
      </w:r>
      <w:r w:rsidR="00362A50">
        <w:t>]</w:t>
      </w:r>
      <w:r>
        <w:t xml:space="preserve"> as simplified for NASA SP-8013 </w:t>
      </w:r>
      <w:r w:rsidR="000910EE">
        <w:t>[</w:t>
      </w:r>
      <w:r>
        <w:t xml:space="preserve">ref. </w:t>
      </w:r>
      <w:r w:rsidR="00B775DD">
        <w:fldChar w:fldCharType="begin"/>
      </w:r>
      <w:r w:rsidR="00B775DD">
        <w:instrText xml:space="preserve"> NOTEREF _Ref80040435 \h </w:instrText>
      </w:r>
      <w:r w:rsidR="00B775DD">
        <w:fldChar w:fldCharType="separate"/>
      </w:r>
      <w:r w:rsidR="00B775DD">
        <w:t>2</w:t>
      </w:r>
      <w:r w:rsidR="00B775DD">
        <w:fldChar w:fldCharType="end"/>
      </w:r>
      <w:r w:rsidR="000910EE">
        <w:t xml:space="preserve">]. </w:t>
      </w:r>
      <w:r>
        <w:t xml:space="preserve">Eardley and Lang in </w:t>
      </w:r>
      <w:r w:rsidR="000910EE">
        <w:t xml:space="preserve">Reference </w:t>
      </w:r>
      <w:r w:rsidR="000910EE" w:rsidRPr="000910EE">
        <w:rPr>
          <w:rStyle w:val="EndnoteReference"/>
          <w:vertAlign w:val="baseline"/>
        </w:rPr>
        <w:endnoteReference w:id="52"/>
      </w:r>
      <w:r>
        <w:t xml:space="preserve"> calculated the Apollo Lunar Module impact risk for the Lunar Module</w:t>
      </w:r>
      <w:r w:rsidR="00CA450D">
        <w:t>’</w:t>
      </w:r>
      <w:r>
        <w:t xml:space="preserve">s various components. Eardley and Lang found that ejecta accounted for 4% of the on-surface meteoroid/ejecta impact risk. However, for some components </w:t>
      </w:r>
      <w:r w:rsidR="00603A5A">
        <w:t xml:space="preserve">the </w:t>
      </w:r>
      <w:r>
        <w:t>ejecta was 15% to 50% of the total risk. Similarly, Bjorkman and Christiansen</w:t>
      </w:r>
      <w:r w:rsidR="00362A50">
        <w:t xml:space="preserve"> [ref. </w:t>
      </w:r>
      <w:r w:rsidR="000910EE" w:rsidRPr="00362A50">
        <w:rPr>
          <w:rStyle w:val="EndnoteReference"/>
          <w:vertAlign w:val="baseline"/>
        </w:rPr>
        <w:endnoteReference w:id="53"/>
      </w:r>
      <w:r w:rsidR="00362A50">
        <w:t>]</w:t>
      </w:r>
      <w:r>
        <w:t xml:space="preserve"> found for the Constellation Altair lunar lander that ejecta accounted for 5.4% of the total on-surface meteoroid/ejecta impact risk. The single sheet components had ejecta risks ranging from 1.6% to 5.2% of the total component meteoroid/ejecta impact risk and components protected by a meteor bumper</w:t>
      </w:r>
      <w:r w:rsidR="00362A50">
        <w:t xml:space="preserve"> [ref. </w:t>
      </w:r>
      <w:r w:rsidR="000910EE" w:rsidRPr="00362A50">
        <w:rPr>
          <w:rStyle w:val="EndnoteReference"/>
          <w:vertAlign w:val="baseline"/>
        </w:rPr>
        <w:endnoteReference w:id="54"/>
      </w:r>
      <w:r w:rsidR="00362A50">
        <w:t>]</w:t>
      </w:r>
      <w:r>
        <w:t xml:space="preserve"> had ejecta risks ranging from 12% to 37% of the total component meteoroid/ejecta impact risk. The reason for ejecta</w:t>
      </w:r>
      <w:r w:rsidR="00CA450D">
        <w:t>’</w:t>
      </w:r>
      <w:r>
        <w:t>s small contribution to single sheet penetration risk is that ejecta twofold. First, the basalt ejecta travel so slowly that 5</w:t>
      </w:r>
      <w:r w:rsidR="000910EE">
        <w:t>-</w:t>
      </w:r>
      <w:r>
        <w:t xml:space="preserve"> to 10-</w:t>
      </w:r>
      <w:r w:rsidR="000910EE">
        <w:t>mm-</w:t>
      </w:r>
      <w:r>
        <w:t xml:space="preserve">diameter ejecta particles are required to perforate spacecraft components. Second, the flux of larger basalt ejecta particles is so much smaller than the flux of small meteoroids that perforate at a factor of 20 or more in impact speed, that the relative contribution to the risk is small. However, when a meteor bumper protects the component, the meteor bumper acts as a low pass filter and filters out most of the high-speed meteoroids leaving just a few meteoroid perforations roughly equal to the number of ejecta penetrations. Thus, protecting a component with a meteor bumper does not change the number of penetrations by ejecta, but does reduce the number penetrations by sporadic meteoroids to the point that ejecta penetrations become significant. </w:t>
      </w:r>
    </w:p>
    <w:p w14:paraId="0321C4F3" w14:textId="66F3E381" w:rsidR="000D52B6" w:rsidRDefault="10075F25" w:rsidP="000D52B6">
      <w:pPr>
        <w:pStyle w:val="BodyText"/>
      </w:pPr>
      <w:r>
        <w:t>The result that ejecta may contribute 50% of the risk is specific to the Lunar Module and the NASA SP-8013</w:t>
      </w:r>
      <w:r w:rsidR="00B775DD">
        <w:t xml:space="preserve"> [ref. </w:t>
      </w:r>
      <w:r w:rsidR="00B775DD">
        <w:fldChar w:fldCharType="begin"/>
      </w:r>
      <w:r w:rsidR="00B775DD">
        <w:instrText xml:space="preserve"> NOTEREF _Ref80040435 \h </w:instrText>
      </w:r>
      <w:r w:rsidR="00B775DD">
        <w:fldChar w:fldCharType="separate"/>
      </w:r>
      <w:r w:rsidR="00B775DD">
        <w:t>2</w:t>
      </w:r>
      <w:r w:rsidR="00B775DD">
        <w:fldChar w:fldCharType="end"/>
      </w:r>
      <w:r w:rsidR="00B775DD">
        <w:t>]</w:t>
      </w:r>
      <w:r>
        <w:t xml:space="preserve"> environment and may or may not apply to other spacecraft or other ejecta environments. Figure 10.5-1 illustrates the variability of the ejecta contribution to the total risk. Once computes the relative risk from Figure 10.5-1 with the assumption all NASA SP-8013 ejecta particles travel at the average speed of 0.1</w:t>
      </w:r>
      <w:r w:rsidR="000910EE">
        <w:t> </w:t>
      </w:r>
      <w:r>
        <w:t>km/s and all MEMR2</w:t>
      </w:r>
      <w:r w:rsidR="00362A50">
        <w:t xml:space="preserve"> [ref. </w:t>
      </w:r>
      <w:r w:rsidR="000910EE" w:rsidRPr="00362A50">
        <w:rPr>
          <w:rStyle w:val="EndnoteReference"/>
          <w:vertAlign w:val="baseline"/>
        </w:rPr>
        <w:endnoteReference w:id="55"/>
      </w:r>
      <w:r w:rsidR="00362A50">
        <w:t>]</w:t>
      </w:r>
      <w:r>
        <w:t xml:space="preserve"> sporadic meteoroids travel at the average speed of 22.3</w:t>
      </w:r>
      <w:r w:rsidR="000910EE">
        <w:t> </w:t>
      </w:r>
      <w:r>
        <w:t>km/s. Furthermore, one must assume all sporadic meteoroid trajectories are normal to the upwards facing flat sheet lying on the lunar surface. The graph on the left is a plot of the ballistic limit curve of a single sheet of aluminum 0.1791-cm thick (the red curve) and the ballistic limit curve of a meteor bumper and its rear wall (a geometry often referred to as a Whipple shield) with the same total thickness. A ballistic limit curve separates the space of impact-speed and projectile-diameter pairs that perforate the shield (those lying above the curve) from those pairs that are stopped by the shield (those lying below the curve). These particular curves apply to projectiles that impact at 90</w:t>
      </w:r>
      <w:r w:rsidR="000910EE">
        <w:t>°</w:t>
      </w:r>
      <w:r>
        <w:t xml:space="preserve"> to a flat sheet pointing upwards. The graph on the right is the cumulative flux of MEMR2 sporadic meteoroids (red curve) and NASA SP-8013 ejecta (green curve) with diameters larger than the value plotted on </w:t>
      </w:r>
      <w:r>
        <w:lastRenderedPageBreak/>
        <w:t>the x-axis. The target is a flat sheet lying on the lunar surface pointing upwards. One computes the penetrating flux by reading across the ballistic limit plot starting at the critical diameter that perforates at the impact speed and then reading down the cumulative flux plot to obtain the cumulative number of penetrations per square meter per year.</w:t>
      </w:r>
    </w:p>
    <w:p w14:paraId="418D452A" w14:textId="77777777" w:rsidR="000D52B6" w:rsidRDefault="000D52B6" w:rsidP="009A73BF">
      <w:pPr>
        <w:pStyle w:val="FigureCentered"/>
      </w:pPr>
      <w:r>
        <w:rPr>
          <w:noProof/>
        </w:rPr>
        <w:drawing>
          <wp:inline distT="0" distB="0" distL="0" distR="0" wp14:anchorId="327E95A9" wp14:editId="401BE323">
            <wp:extent cx="5942799" cy="276606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rotWithShape="1">
                    <a:blip r:embed="rId48">
                      <a:extLst>
                        <a:ext uri="{28A0092B-C50C-407E-A947-70E740481C1C}">
                          <a14:useLocalDpi xmlns:a14="http://schemas.microsoft.com/office/drawing/2010/main" val="0"/>
                        </a:ext>
                      </a:extLst>
                    </a:blip>
                    <a:srcRect b="2090"/>
                    <a:stretch/>
                  </pic:blipFill>
                  <pic:spPr bwMode="auto">
                    <a:xfrm>
                      <a:off x="0" y="0"/>
                      <a:ext cx="5943600" cy="2766433"/>
                    </a:xfrm>
                    <a:prstGeom prst="rect">
                      <a:avLst/>
                    </a:prstGeom>
                    <a:ln>
                      <a:noFill/>
                    </a:ln>
                    <a:extLst>
                      <a:ext uri="{53640926-AAD7-44D8-BBD7-CCE9431645EC}">
                        <a14:shadowObscured xmlns:a14="http://schemas.microsoft.com/office/drawing/2010/main"/>
                      </a:ext>
                    </a:extLst>
                  </pic:spPr>
                </pic:pic>
              </a:graphicData>
            </a:graphic>
          </wp:inline>
        </w:drawing>
      </w:r>
    </w:p>
    <w:p w14:paraId="63A34083" w14:textId="3CF7AE83" w:rsidR="000D52B6" w:rsidRPr="00DC3406" w:rsidRDefault="3110AB89" w:rsidP="009A73BF">
      <w:pPr>
        <w:pStyle w:val="Figure"/>
      </w:pPr>
      <w:bookmarkStart w:id="460" w:name="_Toc73517344"/>
      <w:bookmarkStart w:id="461" w:name="_Toc80082905"/>
      <w:r>
        <w:t xml:space="preserve">Figure 10.5-1. How to </w:t>
      </w:r>
      <w:r w:rsidR="00B76ABB">
        <w:t xml:space="preserve">Calculate Penetrating Flux </w:t>
      </w:r>
      <w:r>
        <w:t xml:space="preserve">for </w:t>
      </w:r>
      <w:r w:rsidR="00B76ABB" w:rsidRPr="00B76ABB">
        <w:t xml:space="preserve">Single Speed </w:t>
      </w:r>
      <w:r w:rsidR="00B76ABB">
        <w:t>a</w:t>
      </w:r>
      <w:r w:rsidR="00B76ABB" w:rsidRPr="00B76ABB">
        <w:t xml:space="preserve">nd Single Impact Angle Ejecta </w:t>
      </w:r>
      <w:r w:rsidR="00B76ABB">
        <w:t>a</w:t>
      </w:r>
      <w:r w:rsidR="00B76ABB" w:rsidRPr="00B76ABB">
        <w:t>nd Sporadic Meteoroid Environments</w:t>
      </w:r>
      <w:bookmarkEnd w:id="460"/>
      <w:bookmarkEnd w:id="461"/>
    </w:p>
    <w:p w14:paraId="08EED3C9" w14:textId="4129117E" w:rsidR="000D52B6" w:rsidRDefault="3110AB89" w:rsidP="000D52B6">
      <w:pPr>
        <w:pStyle w:val="BodyText"/>
      </w:pPr>
      <w:r>
        <w:t>The set of green arrows give the ejecta penetration flux, the set of red arrows gives the sporadic single sheet penetration flux and the set of blue arrows gives the sporadic Whipple shield penetration flux. In this example, ejecta accounted for 80% of the total number of Whipple shield penetrations and sporadic meteoroids account for 90% of the total number of single sheet penetrations. The relative positions of the curves in Figure 10.5-1 illustrates two important points:</w:t>
      </w:r>
    </w:p>
    <w:p w14:paraId="4D3F729A" w14:textId="280AC82E" w:rsidR="000D52B6" w:rsidRDefault="000D52B6" w:rsidP="004947FE">
      <w:pPr>
        <w:pStyle w:val="BodyText"/>
        <w:numPr>
          <w:ilvl w:val="0"/>
          <w:numId w:val="4"/>
        </w:numPr>
      </w:pPr>
      <w:r>
        <w:t xml:space="preserve">Ejecta will always be a small fraction of the total number of single sheet penetrations provided the ejecta flux is not vastly larger than the sporadic meteoroid flux (i.e., 3 orders of magnitude or </w:t>
      </w:r>
      <w:del w:id="462" w:author="Bullock, Leanna S. (LARC-C101)[TEAMS3]" w:date="2021-08-16T19:30:00Z">
        <w:r w:rsidDel="00362A50">
          <w:delText xml:space="preserve">more </w:delText>
        </w:r>
      </w:del>
      <w:r>
        <w:t>larger than the sporadic meteoroid flux).</w:t>
      </w:r>
    </w:p>
    <w:p w14:paraId="161C5AB6" w14:textId="77777777" w:rsidR="000D52B6" w:rsidRDefault="000D52B6" w:rsidP="004947FE">
      <w:pPr>
        <w:pStyle w:val="BodyText"/>
        <w:numPr>
          <w:ilvl w:val="0"/>
          <w:numId w:val="4"/>
        </w:numPr>
      </w:pPr>
      <w:r>
        <w:t>Ejecta can be a small or large contribution to the total number of Whipple shield penetrations. If the Whipple shield is optimal, then ejecta will be nearly all of the penetrations. If the ejecta environment model is changed so that the ejecta flux is decreased to the point that the ejecta flux is near the sporadic meteoroid flux (or the sporadic meteoroid model changed so that the sporadic meteoroid flux is increased to values near the ejecta flux), then the sporadic meteoroids will be nearly all the penetrations.</w:t>
      </w:r>
    </w:p>
    <w:p w14:paraId="58D0A6A5" w14:textId="4676ACF3" w:rsidR="000D52B6" w:rsidRDefault="000D52B6" w:rsidP="000D52B6">
      <w:pPr>
        <w:pStyle w:val="BodyText"/>
      </w:pPr>
      <w:r>
        <w:t xml:space="preserve">Lastly, one should bear in mind that the Apollo and Constellation designs were for sortie missions with a single-use lunar lander. The Artemis </w:t>
      </w:r>
      <w:r w:rsidR="00F94EC9">
        <w:t xml:space="preserve">Program </w:t>
      </w:r>
      <w:r>
        <w:t xml:space="preserve">intends to develop reusable spacecraft and to establish the Artemis base camp at the lunar South Pole where the HLS could be exposed to the lunar ejecta environment for months. These two features of the Artemis </w:t>
      </w:r>
      <w:r w:rsidR="00F94EC9">
        <w:t xml:space="preserve">Program </w:t>
      </w:r>
      <w:r>
        <w:t>will drive the HLS design towards using meteor bumpers. Thus, the Apollo L</w:t>
      </w:r>
      <w:r w:rsidR="00F94EC9">
        <w:t xml:space="preserve">unar </w:t>
      </w:r>
      <w:r>
        <w:lastRenderedPageBreak/>
        <w:t>M</w:t>
      </w:r>
      <w:r w:rsidR="00F94EC9">
        <w:t>odule</w:t>
      </w:r>
      <w:r>
        <w:t xml:space="preserve"> and the Constellation Altair are a </w:t>
      </w:r>
      <w:r w:rsidR="00F94EC9">
        <w:t>low-</w:t>
      </w:r>
      <w:r>
        <w:t>side estimation of the importance of lunar ejecta impact risk to the HLS.</w:t>
      </w:r>
    </w:p>
    <w:p w14:paraId="5796006D" w14:textId="282CBA42" w:rsidR="000D52B6" w:rsidRDefault="3110AB89" w:rsidP="000D52B6">
      <w:pPr>
        <w:pStyle w:val="BodyText"/>
      </w:pPr>
      <w:r>
        <w:t xml:space="preserve">With the above as background, there are two conclusions as to how the MeMoSeE ejecta environment affects MMOD impact-risk assessment results. First, </w:t>
      </w:r>
      <w:r w:rsidR="00F94EC9">
        <w:t xml:space="preserve">DeStefano </w:t>
      </w:r>
      <w:r>
        <w:t xml:space="preserve">based MeMoSeE on the scaling of the total mass ejected for a cratering flow governed by a coupling parameter. Figure 10.5-2 is a plot from </w:t>
      </w:r>
      <w:r w:rsidR="00F94EC9">
        <w:t xml:space="preserve">Reference </w:t>
      </w:r>
      <w:r w:rsidR="00F94EC9">
        <w:fldChar w:fldCharType="begin"/>
      </w:r>
      <w:r w:rsidR="00F94EC9">
        <w:instrText xml:space="preserve"> NOTEREF _Ref79071843 \h </w:instrText>
      </w:r>
      <w:r w:rsidR="00F94EC9">
        <w:fldChar w:fldCharType="separate"/>
      </w:r>
      <w:r w:rsidR="00B775DD">
        <w:t>47</w:t>
      </w:r>
      <w:r w:rsidR="00F94EC9">
        <w:fldChar w:fldCharType="end"/>
      </w:r>
      <w:r>
        <w:t xml:space="preserve"> of the Gault </w:t>
      </w:r>
      <w:r w:rsidR="009B5AEE">
        <w:t>et al.</w:t>
      </w:r>
      <w:r>
        <w:t xml:space="preserve"> </w:t>
      </w:r>
      <w:r w:rsidR="00362A50">
        <w:t xml:space="preserve">[ref. </w:t>
      </w:r>
      <w:r w:rsidR="00F94EC9" w:rsidRPr="00362A50">
        <w:fldChar w:fldCharType="begin"/>
      </w:r>
      <w:r w:rsidR="00F94EC9" w:rsidRPr="00362A50">
        <w:instrText xml:space="preserve"> NOTEREF _Ref79080254 \h  \* MERGEFORMAT </w:instrText>
      </w:r>
      <w:r w:rsidR="00F94EC9" w:rsidRPr="00362A50">
        <w:fldChar w:fldCharType="separate"/>
      </w:r>
      <w:r w:rsidR="00B775DD">
        <w:t>9</w:t>
      </w:r>
      <w:r w:rsidR="00F94EC9" w:rsidRPr="00362A50">
        <w:fldChar w:fldCharType="end"/>
      </w:r>
      <w:r w:rsidR="00362A50">
        <w:t>]</w:t>
      </w:r>
      <w:r>
        <w:t xml:space="preserve"> results for impacts of basalt (the blue triangles, fitted with the black curve) which Zook and Cour-Palais used to develop the NASA SP-8013 ejecta model.</w:t>
      </w:r>
    </w:p>
    <w:p w14:paraId="309B326F" w14:textId="77777777" w:rsidR="000D52B6" w:rsidRDefault="000D52B6" w:rsidP="009A73BF">
      <w:pPr>
        <w:pStyle w:val="FigureCentered"/>
      </w:pPr>
      <w:r>
        <w:rPr>
          <w:noProof/>
        </w:rPr>
        <w:drawing>
          <wp:inline distT="0" distB="0" distL="0" distR="0" wp14:anchorId="655418FF" wp14:editId="28D22AB8">
            <wp:extent cx="3657600" cy="3101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rotWithShape="1">
                    <a:blip r:embed="rId49">
                      <a:extLst>
                        <a:ext uri="{28A0092B-C50C-407E-A947-70E740481C1C}">
                          <a14:useLocalDpi xmlns:a14="http://schemas.microsoft.com/office/drawing/2010/main" val="0"/>
                        </a:ext>
                      </a:extLst>
                    </a:blip>
                    <a:srcRect b="1691"/>
                    <a:stretch/>
                  </pic:blipFill>
                  <pic:spPr bwMode="auto">
                    <a:xfrm>
                      <a:off x="0" y="0"/>
                      <a:ext cx="3657600" cy="3101340"/>
                    </a:xfrm>
                    <a:prstGeom prst="rect">
                      <a:avLst/>
                    </a:prstGeom>
                    <a:ln>
                      <a:noFill/>
                    </a:ln>
                    <a:extLst>
                      <a:ext uri="{53640926-AAD7-44D8-BBD7-CCE9431645EC}">
                        <a14:shadowObscured xmlns:a14="http://schemas.microsoft.com/office/drawing/2010/main"/>
                      </a:ext>
                    </a:extLst>
                  </pic:spPr>
                </pic:pic>
              </a:graphicData>
            </a:graphic>
          </wp:inline>
        </w:drawing>
      </w:r>
    </w:p>
    <w:p w14:paraId="4CEAA830" w14:textId="256EDED2" w:rsidR="000D52B6" w:rsidRPr="00DC3406" w:rsidRDefault="3110AB89" w:rsidP="009A73BF">
      <w:pPr>
        <w:pStyle w:val="Figure"/>
      </w:pPr>
      <w:bookmarkStart w:id="463" w:name="_Toc73517345"/>
      <w:bookmarkStart w:id="464" w:name="_Toc80082906"/>
      <w:r>
        <w:t xml:space="preserve">Figure 10.5-2. Scaled </w:t>
      </w:r>
      <w:r w:rsidR="00B76ABB">
        <w:t xml:space="preserve">Ejection Mass Versus Ejection Speed </w:t>
      </w:r>
      <w:r>
        <w:t xml:space="preserve">for </w:t>
      </w:r>
      <w:r w:rsidR="00B76ABB">
        <w:t>Various Geological Materials</w:t>
      </w:r>
      <w:r>
        <w:t xml:space="preserve"> </w:t>
      </w:r>
      <w:r w:rsidR="00B76ABB">
        <w:t>[</w:t>
      </w:r>
      <w:r>
        <w:t xml:space="preserve">ref. </w:t>
      </w:r>
      <w:r w:rsidR="00F94EC9">
        <w:fldChar w:fldCharType="begin"/>
      </w:r>
      <w:r w:rsidR="00F94EC9">
        <w:instrText xml:space="preserve"> NOTEREF _Ref79071843 \h </w:instrText>
      </w:r>
      <w:r w:rsidR="00F94EC9">
        <w:fldChar w:fldCharType="separate"/>
      </w:r>
      <w:r w:rsidR="00B775DD">
        <w:t>47</w:t>
      </w:r>
      <w:r w:rsidR="00F94EC9">
        <w:fldChar w:fldCharType="end"/>
      </w:r>
      <w:bookmarkEnd w:id="463"/>
      <w:r w:rsidR="00B76ABB">
        <w:t>]</w:t>
      </w:r>
      <w:bookmarkEnd w:id="464"/>
    </w:p>
    <w:p w14:paraId="61430770" w14:textId="414EE435" w:rsidR="000D52B6" w:rsidRDefault="000D52B6" w:rsidP="000D52B6">
      <w:pPr>
        <w:pStyle w:val="BodyText"/>
      </w:pPr>
      <w:r>
        <w:t xml:space="preserve">The magenta curve fits the test data from the 1970s to the present for impacts of soils. Note that the excavated mass is significantly smaller for the craters in soil. Consequently, the MeMoSeE ejecta flux will be smaller than the NASA SP-8013 ejecta flux. Hence, the conclusion that less flux combined with smaller particles will result in less risk of penetration than the NASA SP-8013 ejecta environment. Second, because of Apollo, </w:t>
      </w:r>
      <w:del w:id="465" w:author="Bullock, Leanna S. (LARC-C101)[TEAMS3]" w:date="2021-08-05T12:20:00Z">
        <w:r w:rsidDel="004D7043">
          <w:delText xml:space="preserve">we </w:delText>
        </w:r>
      </w:del>
      <w:ins w:id="466" w:author="Bullock, Leanna S. (LARC-C101)[TEAMS3]" w:date="2021-08-05T12:20:00Z">
        <w:r w:rsidR="004D7043">
          <w:t xml:space="preserve">it is </w:t>
        </w:r>
      </w:ins>
      <w:r>
        <w:t>now know</w:t>
      </w:r>
      <w:ins w:id="467" w:author="Bullock, Leanna S. (LARC-C101)[TEAMS3]" w:date="2021-08-05T12:20:00Z">
        <w:r w:rsidR="004D7043">
          <w:t>n</w:t>
        </w:r>
      </w:ins>
      <w:r>
        <w:t xml:space="preserve"> that a fine soil layer to a depth of 5 to 10 m</w:t>
      </w:r>
      <w:del w:id="468" w:author="Bullock, Leanna S. (LARC-C101)[TEAMS3]" w:date="2021-08-05T18:25:00Z">
        <w:r w:rsidDel="00F94EC9">
          <w:delText>eters</w:delText>
        </w:r>
      </w:del>
      <w:r>
        <w:t xml:space="preserve"> in the lunar maria and a depth of 20 to 30 m</w:t>
      </w:r>
      <w:del w:id="469" w:author="Bullock, Leanna S. (LARC-C101)[TEAMS3]" w:date="2021-08-05T18:25:00Z">
        <w:r w:rsidDel="00F94EC9">
          <w:delText>eters</w:delText>
        </w:r>
      </w:del>
      <w:r>
        <w:t xml:space="preserve"> in the lunar highlands covers the lunar surface. The distribution of soil particle diameters is restricted to a small range with an average particle size of 80 to 100 </w:t>
      </w:r>
      <w:r w:rsidR="00A8783E">
        <w:t>μ</w:t>
      </w:r>
      <w:r>
        <w:t>. Thus, the maximum mass ejecta particle ever likely to strike a spacecraft is smaller than one would expect if the lunar surface were solid basalt. Thus</w:t>
      </w:r>
      <w:r w:rsidR="004D7043">
        <w:t>,</w:t>
      </w:r>
      <w:r>
        <w:t xml:space="preserve"> </w:t>
      </w:r>
      <w:del w:id="470" w:author="Bullock, Leanna S. (LARC-C101)[TEAMS3]" w:date="2021-08-05T12:20:00Z">
        <w:r w:rsidDel="004D7043">
          <w:delText xml:space="preserve">we </w:delText>
        </w:r>
      </w:del>
      <w:ins w:id="471" w:author="Bullock, Leanna S. (LARC-C101)[TEAMS3]" w:date="2021-08-05T12:20:00Z">
        <w:r w:rsidR="004D7043">
          <w:t xml:space="preserve">it is </w:t>
        </w:r>
      </w:ins>
      <w:r>
        <w:t>conclude</w:t>
      </w:r>
      <w:ins w:id="472" w:author="Bullock, Leanna S. (LARC-C101)[TEAMS3]" w:date="2021-08-05T12:20:00Z">
        <w:r w:rsidR="004D7043">
          <w:t>d</w:t>
        </w:r>
      </w:ins>
      <w:r>
        <w:t xml:space="preserve"> that the MeMoSeE lunar eject environment requires larger impact speeds to penetrate spacecraft components than the larger particles from the NASA SP-8013 environment.</w:t>
      </w:r>
    </w:p>
    <w:p w14:paraId="638130E5" w14:textId="3DD294C0" w:rsidR="000D52B6" w:rsidRDefault="3110AB89" w:rsidP="0012678B">
      <w:pPr>
        <w:pStyle w:val="Heading3"/>
      </w:pPr>
      <w:bookmarkStart w:id="473" w:name="_Toc80082841"/>
      <w:r>
        <w:t>10.5.2</w:t>
      </w:r>
      <w:r w:rsidR="009A73BF">
        <w:tab/>
      </w:r>
      <w:r>
        <w:t xml:space="preserve">Application of MeMoSeE to the HLS </w:t>
      </w:r>
      <w:r w:rsidRPr="0012678B">
        <w:t>Sortie</w:t>
      </w:r>
      <w:r>
        <w:t xml:space="preserve"> Mission</w:t>
      </w:r>
      <w:bookmarkEnd w:id="473"/>
    </w:p>
    <w:p w14:paraId="6E3DBFE5" w14:textId="307793EC" w:rsidR="000D52B6" w:rsidRDefault="3110AB89" w:rsidP="000D52B6">
      <w:pPr>
        <w:pStyle w:val="BodyText"/>
      </w:pPr>
      <w:r>
        <w:t xml:space="preserve">Figure 10.5-3 is a plot to scale of the two spacecraft for which </w:t>
      </w:r>
      <w:del w:id="474" w:author="Bullock, Leanna S. (LARC-C101)[TEAMS3]" w:date="2021-08-05T12:21:00Z">
        <w:r w:rsidDel="004D7043">
          <w:delText>we have</w:delText>
        </w:r>
      </w:del>
      <w:ins w:id="475" w:author="Bullock, Leanna S. (LARC-C101)[TEAMS3]" w:date="2021-08-05T12:21:00Z">
        <w:r w:rsidR="004D7043">
          <w:t>there are</w:t>
        </w:r>
      </w:ins>
      <w:r>
        <w:t xml:space="preserve"> results using the NASA SP-8013 environment (L</w:t>
      </w:r>
      <w:r w:rsidR="00F94EC9">
        <w:t xml:space="preserve">unar </w:t>
      </w:r>
      <w:r>
        <w:t>M</w:t>
      </w:r>
      <w:r w:rsidR="00F94EC9">
        <w:t>odule</w:t>
      </w:r>
      <w:r>
        <w:t xml:space="preserve"> and Altair) and the three HLS bidder</w:t>
      </w:r>
      <w:r w:rsidR="00CA450D">
        <w:t>’</w:t>
      </w:r>
      <w:r>
        <w:t xml:space="preserve">s spacecraft for which </w:t>
      </w:r>
      <w:del w:id="476" w:author="Bullock, Leanna S. (LARC-C101)[TEAMS3]" w:date="2021-08-05T12:21:00Z">
        <w:r w:rsidDel="004D7043">
          <w:delText xml:space="preserve">we desire </w:delText>
        </w:r>
      </w:del>
      <w:r>
        <w:t xml:space="preserve">results </w:t>
      </w:r>
      <w:ins w:id="477" w:author="Bullock, Leanna S. (LARC-C101)[TEAMS3]" w:date="2021-08-05T12:21:00Z">
        <w:r w:rsidR="004D7043">
          <w:t xml:space="preserve">are desired </w:t>
        </w:r>
      </w:ins>
      <w:r>
        <w:t xml:space="preserve">using the MeMoSeE environment (HLS National Team, HLS Dynetics and HLS SpaceX). However, the HLS contract is currently in competition, hence </w:t>
      </w:r>
      <w:r>
        <w:lastRenderedPageBreak/>
        <w:t>the designs are comp</w:t>
      </w:r>
      <w:r w:rsidR="00603A5A">
        <w:t>etition</w:t>
      </w:r>
      <w:r>
        <w:t xml:space="preserve"> sensitive and not available for this report. Thus, this evaluation uses the Altair minimum requirements spacecraft and the Altair with the HVIT recommended shielding as a stand-in. In light of the discussion in Section 10.5.1, </w:t>
      </w:r>
      <w:del w:id="478" w:author="Bullock, Leanna S. (LARC-C101)[TEAMS3]" w:date="2021-08-05T12:22:00Z">
        <w:r w:rsidDel="004D7043">
          <w:delText xml:space="preserve">we </w:delText>
        </w:r>
      </w:del>
      <w:ins w:id="479" w:author="Bullock, Leanna S. (LARC-C101)[TEAMS3]" w:date="2021-08-05T12:22:00Z">
        <w:r w:rsidR="004D7043">
          <w:t xml:space="preserve">it is </w:t>
        </w:r>
      </w:ins>
      <w:r>
        <w:t xml:space="preserve">expect </w:t>
      </w:r>
      <w:ins w:id="480" w:author="Bullock, Leanna S. (LARC-C101)[TEAMS3]" w:date="2021-08-05T12:22:00Z">
        <w:r w:rsidR="004D7043">
          <w:t xml:space="preserve">that </w:t>
        </w:r>
      </w:ins>
      <w:r>
        <w:t>the Altair single wall trends to generalize to the HLS spacecraft</w:t>
      </w:r>
      <w:r w:rsidR="004D7043">
        <w:t xml:space="preserve">; </w:t>
      </w:r>
      <w:r>
        <w:t>however, the Whipple shield results do not because they are dependent on the shield standoff, which may or may not be similar to the HLS standoffs.</w:t>
      </w:r>
    </w:p>
    <w:p w14:paraId="51F793F3" w14:textId="77777777" w:rsidR="000D52B6" w:rsidRDefault="000D52B6" w:rsidP="009A73BF">
      <w:pPr>
        <w:pStyle w:val="FigureCentered"/>
      </w:pPr>
      <w:r>
        <w:rPr>
          <w:noProof/>
        </w:rPr>
        <w:drawing>
          <wp:inline distT="0" distB="0" distL="0" distR="0" wp14:anchorId="1EFE5428" wp14:editId="43E6127E">
            <wp:extent cx="5874385" cy="336792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rotWithShape="1">
                    <a:blip r:embed="rId50">
                      <a:extLst>
                        <a:ext uri="{28A0092B-C50C-407E-A947-70E740481C1C}">
                          <a14:useLocalDpi xmlns:a14="http://schemas.microsoft.com/office/drawing/2010/main" val="0"/>
                        </a:ext>
                      </a:extLst>
                    </a:blip>
                    <a:srcRect l="1154" b="2032"/>
                    <a:stretch/>
                  </pic:blipFill>
                  <pic:spPr bwMode="auto">
                    <a:xfrm>
                      <a:off x="0" y="0"/>
                      <a:ext cx="5875013" cy="3368289"/>
                    </a:xfrm>
                    <a:prstGeom prst="rect">
                      <a:avLst/>
                    </a:prstGeom>
                    <a:ln>
                      <a:noFill/>
                    </a:ln>
                    <a:extLst>
                      <a:ext uri="{53640926-AAD7-44D8-BBD7-CCE9431645EC}">
                        <a14:shadowObscured xmlns:a14="http://schemas.microsoft.com/office/drawing/2010/main"/>
                      </a:ext>
                    </a:extLst>
                  </pic:spPr>
                </pic:pic>
              </a:graphicData>
            </a:graphic>
          </wp:inline>
        </w:drawing>
      </w:r>
    </w:p>
    <w:p w14:paraId="21F3B083" w14:textId="4C1A3400" w:rsidR="000D52B6" w:rsidRPr="00DC3406" w:rsidRDefault="3110AB89" w:rsidP="009A73BF">
      <w:pPr>
        <w:pStyle w:val="Figure"/>
      </w:pPr>
      <w:bookmarkStart w:id="481" w:name="_Toc73517346"/>
      <w:bookmarkStart w:id="482" w:name="_Toc80082907"/>
      <w:r>
        <w:t>Figure 10.5-3. Apollo, Constellation</w:t>
      </w:r>
      <w:r w:rsidR="00D6422F">
        <w:t>,</w:t>
      </w:r>
      <w:r>
        <w:t xml:space="preserve"> and HLS Crewed Lunar Landers</w:t>
      </w:r>
      <w:bookmarkEnd w:id="481"/>
      <w:bookmarkEnd w:id="482"/>
    </w:p>
    <w:p w14:paraId="1CC76643" w14:textId="12065F8C" w:rsidR="000D52B6" w:rsidRDefault="000D52B6" w:rsidP="009A73BF">
      <w:pPr>
        <w:pStyle w:val="BodyTextKeepwithNext"/>
      </w:pPr>
      <w:r>
        <w:t>The author assessed the Altair meteoroid and ejecta impact-risk using Bumper. NASA has used Bumper to evaluate spacecraft MMOD risk since 1987</w:t>
      </w:r>
      <w:r w:rsidR="00362A50">
        <w:t xml:space="preserve"> [ref</w:t>
      </w:r>
      <w:r>
        <w:t>.</w:t>
      </w:r>
      <w:r w:rsidR="00362A50">
        <w:t xml:space="preserve"> </w:t>
      </w:r>
      <w:r w:rsidR="00F94EC9" w:rsidRPr="00362A50">
        <w:rPr>
          <w:rStyle w:val="EndnoteReference"/>
          <w:vertAlign w:val="baseline"/>
        </w:rPr>
        <w:endnoteReference w:id="56"/>
      </w:r>
      <w:r w:rsidR="00362A50">
        <w:t>].</w:t>
      </w:r>
      <w:r>
        <w:t xml:space="preserve"> In 2005, NESC performed an independent technical inspection of Bumper and concluded, </w:t>
      </w:r>
      <w:r w:rsidR="00A8783E">
        <w:t>“</w:t>
      </w:r>
      <w:r>
        <w:t>BUMPER II is the best tool currently available for Space Shuttle and ISS MMOD risk assessments</w:t>
      </w:r>
      <w:r w:rsidR="00A8783E">
        <w:t>”</w:t>
      </w:r>
      <w:r w:rsidR="00362A50">
        <w:t xml:space="preserve"> [ref</w:t>
      </w:r>
      <w:r>
        <w:t>.</w:t>
      </w:r>
      <w:r w:rsidR="00362A50">
        <w:t xml:space="preserve"> </w:t>
      </w:r>
      <w:r w:rsidR="00F94EC9" w:rsidRPr="00362A50">
        <w:rPr>
          <w:rStyle w:val="EndnoteReference"/>
          <w:vertAlign w:val="baseline"/>
        </w:rPr>
        <w:endnoteReference w:id="57"/>
      </w:r>
      <w:r w:rsidR="00362A50">
        <w:t>]</w:t>
      </w:r>
      <w:r>
        <w:t xml:space="preserve"> A detailed description of the Bumper algorithm is not given here. Suffice it to say:</w:t>
      </w:r>
    </w:p>
    <w:p w14:paraId="28AAD58F" w14:textId="77777777" w:rsidR="000D52B6" w:rsidRDefault="000D52B6" w:rsidP="004947FE">
      <w:pPr>
        <w:pStyle w:val="BodyText"/>
        <w:numPr>
          <w:ilvl w:val="0"/>
          <w:numId w:val="5"/>
        </w:numPr>
      </w:pPr>
      <w:r>
        <w:t>Bumper uses a triangular and rectangular surface-element geometry model of the spacecraft to keep track of the orientation of the various regions of the spacecraft relative to the meteoroid and ejecta trajectories impinging on the spacecraft.</w:t>
      </w:r>
    </w:p>
    <w:p w14:paraId="3CCF91C9" w14:textId="3367353E" w:rsidR="000D52B6" w:rsidRDefault="000D52B6" w:rsidP="004947FE">
      <w:pPr>
        <w:pStyle w:val="BodyText"/>
        <w:numPr>
          <w:ilvl w:val="0"/>
          <w:numId w:val="5"/>
        </w:numPr>
      </w:pPr>
      <w:r>
        <w:t>Bumper uses ballistic limit equations to calculate the particle diameter required to damage the spacecraft component given the particle</w:t>
      </w:r>
      <w:r w:rsidR="00CA450D">
        <w:t>’</w:t>
      </w:r>
      <w:r>
        <w:t>s impact speed and impact angle.</w:t>
      </w:r>
    </w:p>
    <w:p w14:paraId="0218A6C3" w14:textId="77777777" w:rsidR="000D52B6" w:rsidRDefault="000D52B6" w:rsidP="004947FE">
      <w:pPr>
        <w:pStyle w:val="BodyText"/>
        <w:numPr>
          <w:ilvl w:val="0"/>
          <w:numId w:val="5"/>
        </w:numPr>
      </w:pPr>
      <w:r>
        <w:t>Bumper uses the surface element model to calculate the portions of the spacecraft shadowed from the particle trajectory by other portions of the spacecraft.</w:t>
      </w:r>
    </w:p>
    <w:p w14:paraId="06C2390C" w14:textId="52F4A212" w:rsidR="000D52B6" w:rsidRDefault="3110AB89" w:rsidP="000D52B6">
      <w:pPr>
        <w:pStyle w:val="BodyText"/>
      </w:pPr>
      <w:r>
        <w:t xml:space="preserve">Figure 10.5-4 is a render of the Altair surface element model created for the 2010 MMOD impact risk assessment. The model includes the Altair ascent module and tanks the descent module tanks but does not include the landing gear. The landing gear are robust structure resistant to meteoroid and eject impact and they do not shadow significant portions of the </w:t>
      </w:r>
      <w:r>
        <w:lastRenderedPageBreak/>
        <w:t>spacecraft when it is on the lunar surface. Therefore, this analysis excludes the landing gear to speed up the calculations.</w:t>
      </w:r>
    </w:p>
    <w:p w14:paraId="6413294C" w14:textId="77777777" w:rsidR="000D52B6" w:rsidRDefault="000D52B6" w:rsidP="009A73BF">
      <w:pPr>
        <w:pStyle w:val="FigureCentered"/>
      </w:pPr>
      <w:r>
        <w:rPr>
          <w:noProof/>
        </w:rPr>
        <w:drawing>
          <wp:inline distT="0" distB="0" distL="0" distR="0" wp14:anchorId="7FCEFBAD" wp14:editId="125C19A6">
            <wp:extent cx="4572000" cy="3949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rotWithShape="1">
                    <a:blip r:embed="rId51">
                      <a:extLst>
                        <a:ext uri="{28A0092B-C50C-407E-A947-70E740481C1C}">
                          <a14:useLocalDpi xmlns:a14="http://schemas.microsoft.com/office/drawing/2010/main" val="0"/>
                        </a:ext>
                      </a:extLst>
                    </a:blip>
                    <a:srcRect b="1830"/>
                    <a:stretch/>
                  </pic:blipFill>
                  <pic:spPr bwMode="auto">
                    <a:xfrm>
                      <a:off x="0" y="0"/>
                      <a:ext cx="4572000" cy="3949700"/>
                    </a:xfrm>
                    <a:prstGeom prst="rect">
                      <a:avLst/>
                    </a:prstGeom>
                    <a:ln>
                      <a:noFill/>
                    </a:ln>
                    <a:extLst>
                      <a:ext uri="{53640926-AAD7-44D8-BBD7-CCE9431645EC}">
                        <a14:shadowObscured xmlns:a14="http://schemas.microsoft.com/office/drawing/2010/main"/>
                      </a:ext>
                    </a:extLst>
                  </pic:spPr>
                </pic:pic>
              </a:graphicData>
            </a:graphic>
          </wp:inline>
        </w:drawing>
      </w:r>
    </w:p>
    <w:p w14:paraId="4E243253" w14:textId="5F984C2F" w:rsidR="000D52B6" w:rsidRPr="00DC3406" w:rsidRDefault="3110AB89" w:rsidP="009A73BF">
      <w:pPr>
        <w:pStyle w:val="Figure"/>
      </w:pPr>
      <w:bookmarkStart w:id="483" w:name="_Toc73517347"/>
      <w:bookmarkStart w:id="484" w:name="_Toc80082908"/>
      <w:r>
        <w:t xml:space="preserve">Figure 10.5-4. Altair </w:t>
      </w:r>
      <w:r w:rsidR="00D6422F">
        <w:t xml:space="preserve">Surface Element Model Constructed </w:t>
      </w:r>
      <w:r>
        <w:t xml:space="preserve">for Bumper MMOD </w:t>
      </w:r>
      <w:r w:rsidR="00D6422F">
        <w:t>Impact Risk Assessment</w:t>
      </w:r>
      <w:bookmarkEnd w:id="483"/>
      <w:bookmarkEnd w:id="484"/>
    </w:p>
    <w:p w14:paraId="5DAB7005" w14:textId="30B03BB7" w:rsidR="000D52B6" w:rsidRDefault="3110AB89" w:rsidP="000D52B6">
      <w:pPr>
        <w:pStyle w:val="BodyText"/>
      </w:pPr>
      <w:r>
        <w:t>The left</w:t>
      </w:r>
      <w:r w:rsidR="00D6422F">
        <w:t>-</w:t>
      </w:r>
      <w:r w:rsidR="00F94EC9">
        <w:t>hand-</w:t>
      </w:r>
      <w:r>
        <w:t xml:space="preserve">side of Figure 10.5-5 is a render of the ascent module including labels of the various components assessed. The </w:t>
      </w:r>
      <w:r w:rsidR="00F94EC9">
        <w:t>right-hand-</w:t>
      </w:r>
      <w:r>
        <w:t xml:space="preserve">side of Figure 10.5-5 is a schematic diagram of the component wall thicknesses and materials. Note that the crew cabin is the only double wall construction (i.e., Whipple shield). All the other components are single wall construction. The crew module wall is a </w:t>
      </w:r>
      <w:r w:rsidR="00F94EC9">
        <w:t>1</w:t>
      </w:r>
      <w:r>
        <w:t>-</w:t>
      </w:r>
      <w:r w:rsidR="00F94EC9">
        <w:t>inch-</w:t>
      </w:r>
      <w:r>
        <w:t xml:space="preserve">thick aluminum honeycomb with composite face sheets. The short </w:t>
      </w:r>
      <w:r w:rsidR="00F94EC9">
        <w:t>1</w:t>
      </w:r>
      <w:r>
        <w:t>-inch standoff will reduce the effectiveness of the honeycomb as a Whipple shield.</w:t>
      </w:r>
    </w:p>
    <w:p w14:paraId="14F54FCD" w14:textId="77777777" w:rsidR="000D52B6" w:rsidRDefault="000D52B6" w:rsidP="009A73BF">
      <w:pPr>
        <w:pStyle w:val="FigureCentered"/>
      </w:pPr>
      <w:r>
        <w:rPr>
          <w:noProof/>
        </w:rPr>
        <w:lastRenderedPageBreak/>
        <w:drawing>
          <wp:inline distT="0" distB="0" distL="0" distR="0" wp14:anchorId="2C1C1D17" wp14:editId="559C9C34">
            <wp:extent cx="5486400" cy="2423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2">
                      <a:extLst>
                        <a:ext uri="{28A0092B-C50C-407E-A947-70E740481C1C}">
                          <a14:useLocalDpi xmlns:a14="http://schemas.microsoft.com/office/drawing/2010/main" val="0"/>
                        </a:ext>
                      </a:extLst>
                    </a:blip>
                    <a:stretch>
                      <a:fillRect/>
                    </a:stretch>
                  </pic:blipFill>
                  <pic:spPr>
                    <a:xfrm>
                      <a:off x="0" y="0"/>
                      <a:ext cx="5486400" cy="2423160"/>
                    </a:xfrm>
                    <a:prstGeom prst="rect">
                      <a:avLst/>
                    </a:prstGeom>
                  </pic:spPr>
                </pic:pic>
              </a:graphicData>
            </a:graphic>
          </wp:inline>
        </w:drawing>
      </w:r>
    </w:p>
    <w:p w14:paraId="2203391A" w14:textId="218351AF" w:rsidR="000D52B6" w:rsidRPr="00DC3406" w:rsidRDefault="3110AB89" w:rsidP="0012678B">
      <w:pPr>
        <w:pStyle w:val="Figure"/>
      </w:pPr>
      <w:bookmarkStart w:id="485" w:name="_Toc73517348"/>
      <w:bookmarkStart w:id="486" w:name="_Toc80082909"/>
      <w:r>
        <w:t xml:space="preserve">Figure 10.5-5. Altair </w:t>
      </w:r>
      <w:r w:rsidR="00D6422F">
        <w:t xml:space="preserve">Ascent Module Wall </w:t>
      </w:r>
      <w:r w:rsidR="00D6422F" w:rsidRPr="0012678B">
        <w:t>Construction</w:t>
      </w:r>
      <w:bookmarkEnd w:id="485"/>
      <w:bookmarkEnd w:id="486"/>
    </w:p>
    <w:p w14:paraId="70B254D0" w14:textId="3E7EE6C7" w:rsidR="000D52B6" w:rsidRDefault="3110AB89" w:rsidP="000D52B6">
      <w:pPr>
        <w:pStyle w:val="BodyText"/>
      </w:pPr>
      <w:r>
        <w:t>Figure 10.5-6 is a similar plot for the descent module. The descent module render is on the left and wall construction of the descent module is on the right.</w:t>
      </w:r>
    </w:p>
    <w:p w14:paraId="046C9C83" w14:textId="77777777" w:rsidR="000D52B6" w:rsidRDefault="000D52B6" w:rsidP="009A73BF">
      <w:pPr>
        <w:pStyle w:val="FigureCentered"/>
      </w:pPr>
      <w:r>
        <w:rPr>
          <w:noProof/>
        </w:rPr>
        <w:drawing>
          <wp:inline distT="0" distB="0" distL="0" distR="0" wp14:anchorId="60735FF7" wp14:editId="1A5F3831">
            <wp:extent cx="5486400" cy="2468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3">
                      <a:extLst>
                        <a:ext uri="{28A0092B-C50C-407E-A947-70E740481C1C}">
                          <a14:useLocalDpi xmlns:a14="http://schemas.microsoft.com/office/drawing/2010/main" val="0"/>
                        </a:ext>
                      </a:extLst>
                    </a:blip>
                    <a:stretch>
                      <a:fillRect/>
                    </a:stretch>
                  </pic:blipFill>
                  <pic:spPr>
                    <a:xfrm>
                      <a:off x="0" y="0"/>
                      <a:ext cx="5486400" cy="2468880"/>
                    </a:xfrm>
                    <a:prstGeom prst="rect">
                      <a:avLst/>
                    </a:prstGeom>
                  </pic:spPr>
                </pic:pic>
              </a:graphicData>
            </a:graphic>
          </wp:inline>
        </w:drawing>
      </w:r>
    </w:p>
    <w:p w14:paraId="55BD0543" w14:textId="624B3E3A" w:rsidR="000D52B6" w:rsidRPr="0012678B" w:rsidRDefault="3110AB89" w:rsidP="0012678B">
      <w:pPr>
        <w:pStyle w:val="Figure"/>
      </w:pPr>
      <w:bookmarkStart w:id="487" w:name="_Toc73517349"/>
      <w:bookmarkStart w:id="488" w:name="_Toc80082910"/>
      <w:r>
        <w:t xml:space="preserve">Figure 10.5-6. Altair </w:t>
      </w:r>
      <w:r w:rsidR="00D6422F">
        <w:t>Descent Module Wall Construction</w:t>
      </w:r>
      <w:bookmarkEnd w:id="487"/>
      <w:bookmarkEnd w:id="488"/>
    </w:p>
    <w:p w14:paraId="4F7FB39B" w14:textId="77777777" w:rsidR="000D52B6" w:rsidRDefault="000D52B6" w:rsidP="000D52B6">
      <w:pPr>
        <w:pStyle w:val="BodyText"/>
      </w:pPr>
      <w:r>
        <w:t>The descent module tanks all use honeycomb materials for the tank walls. The only single wall component in the descent module are the radiators.</w:t>
      </w:r>
    </w:p>
    <w:p w14:paraId="711A1A19" w14:textId="2F41C8EF" w:rsidR="000D52B6" w:rsidRDefault="000D52B6" w:rsidP="000D52B6">
      <w:pPr>
        <w:pStyle w:val="BodyText"/>
      </w:pPr>
      <w:r>
        <w:t>The assessments that follow all use the same HLS sortie mission lunar stay. The lunar stay starts on November 14, 2024 and runs for 5.8 days. The Altair lander is located at the lunar south pole at the HLS design reference mission site 01</w:t>
      </w:r>
      <w:r w:rsidR="006C68AB">
        <w:t xml:space="preserve"> </w:t>
      </w:r>
      <w:r w:rsidR="00362A50">
        <w:t>[ ref</w:t>
      </w:r>
      <w:r>
        <w:t>.</w:t>
      </w:r>
      <w:r w:rsidR="00362A50">
        <w:t xml:space="preserve"> </w:t>
      </w:r>
      <w:r w:rsidR="00F94EC9" w:rsidRPr="00362A50">
        <w:rPr>
          <w:rStyle w:val="EndnoteReference"/>
          <w:vertAlign w:val="baseline"/>
        </w:rPr>
        <w:endnoteReference w:id="58"/>
      </w:r>
      <w:r w:rsidR="00362A50">
        <w:t>].</w:t>
      </w:r>
      <w:r>
        <w:t xml:space="preserve"> The Altair lander is oriented so that the Altair </w:t>
      </w:r>
      <w:r w:rsidR="00F94EC9">
        <w:t>x</w:t>
      </w:r>
      <w:r>
        <w:t xml:space="preserve">-axis is pointing east. (The axis labeled </w:t>
      </w:r>
      <w:r w:rsidR="00A8783E">
        <w:t>“</w:t>
      </w:r>
      <w:r>
        <w:t>ram</w:t>
      </w:r>
      <w:r w:rsidR="00A8783E">
        <w:t>”</w:t>
      </w:r>
      <w:r>
        <w:t xml:space="preserve"> in the render is the Altair </w:t>
      </w:r>
      <w:r w:rsidR="00F94EC9">
        <w:t>x</w:t>
      </w:r>
      <w:r>
        <w:t>-axis.)</w:t>
      </w:r>
    </w:p>
    <w:p w14:paraId="1168144A" w14:textId="3B88AE3C" w:rsidR="000D52B6" w:rsidRDefault="3110AB89" w:rsidP="000D52B6">
      <w:pPr>
        <w:pStyle w:val="BodyText"/>
      </w:pPr>
      <w:r>
        <w:t>Figure 10.5-7 is a render</w:t>
      </w:r>
      <w:ins w:id="489" w:author="Bullock, Leanna S. (LARC-C101)[TEAMS3]" w:date="2021-08-05T18:36:00Z">
        <w:r w:rsidR="00F94EC9">
          <w:t>ing</w:t>
        </w:r>
      </w:ins>
      <w:r>
        <w:t xml:space="preserve"> of the number of penetrations per square meter per year contouring the Altair geometry model. The sporadic and ejecta contours are on two different scales. Because the number of ejecta penetrations is so much smaller than the number of sporadic meteoroid penetrations if the two render</w:t>
      </w:r>
      <w:ins w:id="490" w:author="Bullock, Leanna S. (LARC-C101)[TEAMS3]" w:date="2021-08-05T18:37:00Z">
        <w:r w:rsidR="00F94EC9">
          <w:t>ing</w:t>
        </w:r>
      </w:ins>
      <w:r>
        <w:t xml:space="preserve">s used the same color map the color scale would crush ejecta contours into the dark blue. </w:t>
      </w:r>
    </w:p>
    <w:p w14:paraId="60DF213D" w14:textId="77777777" w:rsidR="000D52B6" w:rsidRPr="00000648" w:rsidRDefault="000D52B6" w:rsidP="009A73BF">
      <w:pPr>
        <w:pStyle w:val="FigureCentered"/>
      </w:pPr>
      <w:r>
        <w:rPr>
          <w:noProof/>
        </w:rPr>
        <w:lastRenderedPageBreak/>
        <w:drawing>
          <wp:inline distT="0" distB="0" distL="0" distR="0" wp14:anchorId="2EF9CDDB" wp14:editId="7F8E640C">
            <wp:extent cx="5486403"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rotWithShape="1">
                    <a:blip r:embed="rId54">
                      <a:extLst>
                        <a:ext uri="{28A0092B-C50C-407E-A947-70E740481C1C}">
                          <a14:useLocalDpi xmlns:a14="http://schemas.microsoft.com/office/drawing/2010/main" val="0"/>
                        </a:ext>
                      </a:extLst>
                    </a:blip>
                    <a:srcRect b="3062"/>
                    <a:stretch/>
                  </pic:blipFill>
                  <pic:spPr bwMode="auto">
                    <a:xfrm>
                      <a:off x="0" y="0"/>
                      <a:ext cx="5487168" cy="2835036"/>
                    </a:xfrm>
                    <a:prstGeom prst="rect">
                      <a:avLst/>
                    </a:prstGeom>
                    <a:ln>
                      <a:noFill/>
                    </a:ln>
                    <a:extLst>
                      <a:ext uri="{53640926-AAD7-44D8-BBD7-CCE9431645EC}">
                        <a14:shadowObscured xmlns:a14="http://schemas.microsoft.com/office/drawing/2010/main"/>
                      </a:ext>
                    </a:extLst>
                  </pic:spPr>
                </pic:pic>
              </a:graphicData>
            </a:graphic>
          </wp:inline>
        </w:drawing>
      </w:r>
    </w:p>
    <w:p w14:paraId="6B0B1080" w14:textId="0833D9D2" w:rsidR="000D52B6" w:rsidRPr="00DC3406" w:rsidRDefault="3110AB89" w:rsidP="009A73BF">
      <w:pPr>
        <w:pStyle w:val="Figure"/>
      </w:pPr>
      <w:bookmarkStart w:id="491" w:name="_Toc73517350"/>
      <w:bookmarkStart w:id="492" w:name="_Toc80082911"/>
      <w:r>
        <w:t xml:space="preserve">Figure 10.5-7. Penetrations per </w:t>
      </w:r>
      <w:r w:rsidR="00D6422F">
        <w:t xml:space="preserve">Square Meter </w:t>
      </w:r>
      <w:r>
        <w:t xml:space="preserve">per </w:t>
      </w:r>
      <w:r w:rsidR="00D6422F">
        <w:t>Y</w:t>
      </w:r>
      <w:r>
        <w:t xml:space="preserve">ear by </w:t>
      </w:r>
      <w:r w:rsidR="00D6422F">
        <w:t xml:space="preserve">Sporadic Meteoroids </w:t>
      </w:r>
      <w:r>
        <w:t xml:space="preserve">and </w:t>
      </w:r>
      <w:r w:rsidR="00D6422F">
        <w:t>Lunar Ejecta</w:t>
      </w:r>
      <w:bookmarkEnd w:id="491"/>
      <w:bookmarkEnd w:id="492"/>
    </w:p>
    <w:p w14:paraId="2284FB8F" w14:textId="1E8FB963" w:rsidR="000D52B6" w:rsidRDefault="3110AB89" w:rsidP="000D52B6">
      <w:pPr>
        <w:pStyle w:val="BodyText"/>
      </w:pPr>
      <w:r>
        <w:t>Figure 10.5-7 shows that the majority of the MEM 3</w:t>
      </w:r>
      <w:r w:rsidR="006C68AB">
        <w:t xml:space="preserve"> [ref. </w:t>
      </w:r>
      <w:r w:rsidR="00F94EC9" w:rsidRPr="006C68AB">
        <w:rPr>
          <w:rStyle w:val="EndnoteReference"/>
          <w:vertAlign w:val="baseline"/>
        </w:rPr>
        <w:endnoteReference w:id="59"/>
      </w:r>
      <w:r w:rsidR="006C68AB">
        <w:t>]</w:t>
      </w:r>
      <w:r>
        <w:t xml:space="preserve"> penetrating sporadic meteoroids come from one direction along the horizon and that the MeMoSeE penetrating ejecta come from above. If one averaged the sporadic meteoroid flux over 19</w:t>
      </w:r>
      <w:r w:rsidR="00F94EC9">
        <w:t xml:space="preserve"> </w:t>
      </w:r>
      <w:r>
        <w:t>years, then the penetrations spread uniformly around the circumference of the crew cabin. Another feature of Figure 10.5-6 is that the descent module Whipple shield protected tanks have less risk of penetration per unit area by sporadic meteoroids than the single wall construction crew cabin and ascent module tanks, as expected.</w:t>
      </w:r>
    </w:p>
    <w:p w14:paraId="62B35691" w14:textId="241582B6" w:rsidR="000D52B6" w:rsidRDefault="3110AB89" w:rsidP="000D52B6">
      <w:pPr>
        <w:pStyle w:val="BodyText"/>
      </w:pPr>
      <w:r>
        <w:t>While not shown in Figure 10.5-7, the location of the peak number of penetrations makes one complete rotation around the circumference of the crew cabin during the lunar month. Thus, the number of penetrations of the crew cabin varies with the landing date because of the shadowing provided by the air lock and tanks.</w:t>
      </w:r>
    </w:p>
    <w:p w14:paraId="150CECAB" w14:textId="2546962F" w:rsidR="000D52B6" w:rsidRDefault="3110AB89" w:rsidP="000D52B6">
      <w:pPr>
        <w:pStyle w:val="BodyText"/>
      </w:pPr>
      <w:r>
        <w:t>Figure 10.5-8 is a histogram comparing the relative number of penetrations by sporadic meteoroids and lunar ejecta for the same mission but two different sets of environments. The histogram on the left uses the MEM r2 sporadic meteoroid environment and the NASA SP-8013 ejecta environment. The histogram on the right uses the MEM 3 sporadic meteoroid environment and the MeMoSeE lunar ejecta environment.</w:t>
      </w:r>
    </w:p>
    <w:p w14:paraId="2BE0167E" w14:textId="77777777" w:rsidR="000D52B6" w:rsidRDefault="000D52B6" w:rsidP="009A73BF">
      <w:pPr>
        <w:pStyle w:val="FigureCentered"/>
      </w:pPr>
      <w:r>
        <w:rPr>
          <w:noProof/>
        </w:rPr>
        <w:lastRenderedPageBreak/>
        <w:drawing>
          <wp:inline distT="0" distB="0" distL="0" distR="0" wp14:anchorId="7FF5783D" wp14:editId="0F4B5A61">
            <wp:extent cx="3596005" cy="26212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rotWithShape="1">
                    <a:blip r:embed="rId55" cstate="print">
                      <a:extLst>
                        <a:ext uri="{28A0092B-C50C-407E-A947-70E740481C1C}">
                          <a14:useLocalDpi xmlns:a14="http://schemas.microsoft.com/office/drawing/2010/main" val="0"/>
                        </a:ext>
                      </a:extLst>
                    </a:blip>
                    <a:srcRect l="1667" r="-1" b="1472"/>
                    <a:stretch/>
                  </pic:blipFill>
                  <pic:spPr bwMode="auto">
                    <a:xfrm>
                      <a:off x="0" y="0"/>
                      <a:ext cx="3596634" cy="2621739"/>
                    </a:xfrm>
                    <a:prstGeom prst="rect">
                      <a:avLst/>
                    </a:prstGeom>
                    <a:ln>
                      <a:noFill/>
                    </a:ln>
                    <a:extLst>
                      <a:ext uri="{53640926-AAD7-44D8-BBD7-CCE9431645EC}">
                        <a14:shadowObscured xmlns:a14="http://schemas.microsoft.com/office/drawing/2010/main"/>
                      </a:ext>
                    </a:extLst>
                  </pic:spPr>
                </pic:pic>
              </a:graphicData>
            </a:graphic>
          </wp:inline>
        </w:drawing>
      </w:r>
    </w:p>
    <w:p w14:paraId="4ECBA65B" w14:textId="0934F810" w:rsidR="000D52B6" w:rsidRPr="00DC3406" w:rsidRDefault="3110AB89" w:rsidP="009A73BF">
      <w:pPr>
        <w:pStyle w:val="Figure"/>
      </w:pPr>
      <w:bookmarkStart w:id="493" w:name="_Toc73517351"/>
      <w:bookmarkStart w:id="494" w:name="_Toc80082912"/>
      <w:r>
        <w:t xml:space="preserve">Figure 10.5-8. Total </w:t>
      </w:r>
      <w:r w:rsidR="00D6422F">
        <w:t>N</w:t>
      </w:r>
      <w:r>
        <w:t xml:space="preserve">umber of </w:t>
      </w:r>
      <w:r w:rsidR="00D6422F">
        <w:t xml:space="preserve">Failures Due </w:t>
      </w:r>
      <w:r>
        <w:t xml:space="preserve">to </w:t>
      </w:r>
      <w:r w:rsidR="00D6422F">
        <w:t>E</w:t>
      </w:r>
      <w:r>
        <w:t xml:space="preserve">jecta and </w:t>
      </w:r>
      <w:r w:rsidR="00D6422F">
        <w:t xml:space="preserve">Sporadic Meteoroid Impacts Calculated </w:t>
      </w:r>
      <w:r>
        <w:t xml:space="preserve">with </w:t>
      </w:r>
      <w:r w:rsidR="00D6422F">
        <w:t>Two Environment Sets</w:t>
      </w:r>
      <w:bookmarkEnd w:id="493"/>
      <w:bookmarkEnd w:id="494"/>
    </w:p>
    <w:p w14:paraId="75B9CEF1" w14:textId="019D23B4" w:rsidR="000D52B6" w:rsidRDefault="3110AB89" w:rsidP="000D52B6">
      <w:pPr>
        <w:pStyle w:val="BodyText"/>
      </w:pPr>
      <w:r>
        <w:t>The blue fractions of the Figure 10.5-8 histogram are the number of failures due to sporadic meteoroids during 5.8 days of exposure of the Altair minimum functionality vehicle. The orange fractions are the mean number of failures due to ejecta impacts. The NASA SP-8013 ejecta model number of penetrations is a small fraction of the MEM r2 sporadic meteoroid model number. However, as anticipated, the MeMoSeE ejecta number of penetrations is even smaller. The relative contribution to the total number of failures is smaller still due to the much larger number of penetrations by MEM 3 sporadic meteoroids. While the MEM 3 flux is smaller than MEM r2, the mass densities are a factor of 3.5 larger and the impact speeds are also somewhat larger, leading to more penetrations.</w:t>
      </w:r>
    </w:p>
    <w:p w14:paraId="7444E43D" w14:textId="6DC6CB28" w:rsidR="000D52B6" w:rsidRDefault="3110AB89" w:rsidP="000D52B6">
      <w:pPr>
        <w:pStyle w:val="BodyText"/>
      </w:pPr>
      <w:r>
        <w:t xml:space="preserve">The histograms in Figures 10.5-9 and 10.5-10 illustrate the effect of adding the HVIT recommended Whipple shields to two Altair components. Figure 10.5-9 shows the changes in the results from adding Whipple shields to the ascent module shell and the ascent module </w:t>
      </w:r>
      <w:r w:rsidR="00F94EC9" w:rsidRPr="00F94EC9">
        <w:t xml:space="preserve">monomethylhydrazine and nitrogen tetroxide </w:t>
      </w:r>
      <w:r w:rsidR="00F94EC9">
        <w:t>(</w:t>
      </w:r>
      <w:r>
        <w:t>MMH/NTO</w:t>
      </w:r>
      <w:r w:rsidR="00F94EC9">
        <w:t>)</w:t>
      </w:r>
      <w:r>
        <w:t xml:space="preserve"> tanks when evaluated using the MEM r2 sporadic meteoroid environment and the NASA SP-8013 lunar ejecta environment. Figure 10.5-10 shows the changes from adding Whipple shields when evaluated with the MEM 3 ejecta environment and the MeMoSeE lunar ejecta environment.</w:t>
      </w:r>
    </w:p>
    <w:p w14:paraId="11F4FF8F" w14:textId="77777777" w:rsidR="000D52B6" w:rsidRDefault="000D52B6" w:rsidP="009A73BF">
      <w:pPr>
        <w:pStyle w:val="FigureCentered"/>
      </w:pPr>
      <w:r>
        <w:rPr>
          <w:noProof/>
        </w:rPr>
        <w:lastRenderedPageBreak/>
        <w:drawing>
          <wp:inline distT="0" distB="0" distL="0" distR="0" wp14:anchorId="71C61080" wp14:editId="724C545E">
            <wp:extent cx="2743200" cy="19933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r>
        <w:rPr>
          <w:noProof/>
        </w:rPr>
        <w:drawing>
          <wp:inline distT="0" distB="0" distL="0" distR="0" wp14:anchorId="3B91AA9E" wp14:editId="2F61BE31">
            <wp:extent cx="2743200" cy="1993392"/>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p>
    <w:p w14:paraId="7EFCCD1D" w14:textId="175FD492" w:rsidR="000D52B6" w:rsidRPr="00DC3406" w:rsidRDefault="3110AB89" w:rsidP="0012678B">
      <w:pPr>
        <w:pStyle w:val="Figure"/>
      </w:pPr>
      <w:bookmarkStart w:id="495" w:name="_Toc73517352"/>
      <w:bookmarkStart w:id="496" w:name="_Toc80082913"/>
      <w:r>
        <w:t xml:space="preserve">Figure 10.5-9. Number of </w:t>
      </w:r>
      <w:r w:rsidR="00D6422F">
        <w:t>F</w:t>
      </w:r>
      <w:r>
        <w:t xml:space="preserve">ailures by </w:t>
      </w:r>
      <w:r w:rsidR="00D6422F">
        <w:t>C</w:t>
      </w:r>
      <w:r>
        <w:t xml:space="preserve">omponent, with and without Whipple </w:t>
      </w:r>
      <w:r w:rsidR="00D6422F">
        <w:t>S</w:t>
      </w:r>
      <w:r>
        <w:t xml:space="preserve">hields, </w:t>
      </w:r>
      <w:r w:rsidR="00D6422F">
        <w:t>E</w:t>
      </w:r>
      <w:r>
        <w:t xml:space="preserve">valuated with NASA SP-8013 </w:t>
      </w:r>
      <w:r w:rsidR="00D6422F">
        <w:t xml:space="preserve">Lunar Ejecta Environment </w:t>
      </w:r>
      <w:r>
        <w:t xml:space="preserve">and MEM r2 </w:t>
      </w:r>
      <w:r w:rsidR="00D6422F">
        <w:t xml:space="preserve">Sporadic </w:t>
      </w:r>
      <w:r w:rsidR="00D6422F" w:rsidRPr="0012678B">
        <w:t>Meteoroid</w:t>
      </w:r>
      <w:r w:rsidR="00D6422F">
        <w:t xml:space="preserve"> Environment</w:t>
      </w:r>
      <w:bookmarkEnd w:id="495"/>
      <w:bookmarkEnd w:id="496"/>
    </w:p>
    <w:p w14:paraId="4355CC45" w14:textId="1DA1167D" w:rsidR="000D52B6" w:rsidRDefault="3110AB89" w:rsidP="000D52B6">
      <w:pPr>
        <w:pStyle w:val="BodyText"/>
      </w:pPr>
      <w:r>
        <w:t>The Figure 10.5-9 histogram on the left shows the component mean number of failures for sporadic meteoroids (blue) and for ejecta (orange). The ascent model shell and the propellant tanks mean number of failures is decreased significantly by the Whipple shield, but only the number of failures by sporadic meteoroids was decreased, not the number of failures by lunar ejecta. This resulted in roughly equal numbers of failures by sporadic meteoroids and lunar ejecta for the two Whipple shield protected components.</w:t>
      </w:r>
    </w:p>
    <w:p w14:paraId="4D8A3AEC" w14:textId="3A1098DD" w:rsidR="000D52B6" w:rsidRDefault="3110AB89" w:rsidP="000D52B6">
      <w:pPr>
        <w:pStyle w:val="BodyText"/>
      </w:pPr>
      <w:r>
        <w:t>Figure 10.5-10 contains plots similar to Figure 10.5-9, only for the MEM 3 sporadic meteoroid number failures and for the MeMoSeE lunar ejecta number of failures. The number of failures by lunar ejecta are so small in this plot they are barely visible.</w:t>
      </w:r>
    </w:p>
    <w:p w14:paraId="4B0350FE" w14:textId="77777777" w:rsidR="000D52B6" w:rsidRDefault="000D52B6" w:rsidP="0012678B">
      <w:pPr>
        <w:pStyle w:val="FigureCentered"/>
      </w:pPr>
      <w:r>
        <w:rPr>
          <w:noProof/>
        </w:rPr>
        <w:drawing>
          <wp:inline distT="0" distB="0" distL="0" distR="0" wp14:anchorId="088AA33E" wp14:editId="34BDEC7A">
            <wp:extent cx="2743200" cy="199339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r w:rsidRPr="0012678B">
        <w:rPr>
          <w:noProof/>
        </w:rPr>
        <w:drawing>
          <wp:inline distT="0" distB="0" distL="0" distR="0" wp14:anchorId="61C3F49C" wp14:editId="5C869F4E">
            <wp:extent cx="2743200" cy="1993392"/>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p>
    <w:p w14:paraId="5946F145" w14:textId="78C551BE" w:rsidR="000D52B6" w:rsidRPr="00DC3406" w:rsidRDefault="3110AB89" w:rsidP="0012678B">
      <w:pPr>
        <w:pStyle w:val="Figure"/>
      </w:pPr>
      <w:bookmarkStart w:id="497" w:name="_Toc73517353"/>
      <w:bookmarkStart w:id="498" w:name="_Toc80082914"/>
      <w:r>
        <w:t xml:space="preserve">Figure 10.5-10. Number of </w:t>
      </w:r>
      <w:r w:rsidR="00D6422F">
        <w:t>F</w:t>
      </w:r>
      <w:r>
        <w:t xml:space="preserve">ailures by </w:t>
      </w:r>
      <w:r w:rsidR="00D6422F">
        <w:t>C</w:t>
      </w:r>
      <w:r>
        <w:t xml:space="preserve">omponent, with and without Whipple </w:t>
      </w:r>
      <w:r w:rsidR="00D6422F">
        <w:t>S</w:t>
      </w:r>
      <w:r>
        <w:t xml:space="preserve">hields, </w:t>
      </w:r>
      <w:r w:rsidR="00D6422F">
        <w:t>E</w:t>
      </w:r>
      <w:r w:rsidRPr="0012678B">
        <w:t>valuated</w:t>
      </w:r>
      <w:r>
        <w:t xml:space="preserve"> with MeMoSeE </w:t>
      </w:r>
      <w:r w:rsidR="00D6422F">
        <w:t>L</w:t>
      </w:r>
      <w:r>
        <w:t xml:space="preserve">unar </w:t>
      </w:r>
      <w:r w:rsidR="00D6422F">
        <w:t xml:space="preserve">Ejecta Environment </w:t>
      </w:r>
      <w:r>
        <w:t xml:space="preserve">and MEM 3 </w:t>
      </w:r>
      <w:r w:rsidR="00D6422F">
        <w:t>Sporadic Meteoroid Environment</w:t>
      </w:r>
      <w:bookmarkEnd w:id="497"/>
      <w:bookmarkEnd w:id="498"/>
    </w:p>
    <w:p w14:paraId="11A2CB78" w14:textId="06EC0908" w:rsidR="000D52B6" w:rsidRDefault="3110AB89" w:rsidP="000D52B6">
      <w:pPr>
        <w:pStyle w:val="BodyText"/>
      </w:pPr>
      <w:r>
        <w:t>Table 10.5-1 lists the sum of the above results for reference.</w:t>
      </w:r>
    </w:p>
    <w:p w14:paraId="2D64878C" w14:textId="7627C87C" w:rsidR="000D52B6" w:rsidRPr="00DC3406" w:rsidRDefault="3110AB89" w:rsidP="0012678B">
      <w:pPr>
        <w:pStyle w:val="Table"/>
      </w:pPr>
      <w:bookmarkStart w:id="499" w:name="_Toc73517361"/>
      <w:bookmarkStart w:id="500" w:name="_Toc80082927"/>
      <w:r>
        <w:t>Table 10.5-1</w:t>
      </w:r>
      <w:r w:rsidR="00D6422F">
        <w:t>.</w:t>
      </w:r>
      <w:r>
        <w:t xml:space="preserve"> Summary of </w:t>
      </w:r>
      <w:r w:rsidR="00D6422F">
        <w:t>R</w:t>
      </w:r>
      <w:r>
        <w:t xml:space="preserve">esults with and without </w:t>
      </w:r>
      <w:r w:rsidR="00D6422F">
        <w:t>S</w:t>
      </w:r>
      <w:r>
        <w:t xml:space="preserve">hields for </w:t>
      </w:r>
      <w:r w:rsidR="00D6422F">
        <w:t>T</w:t>
      </w:r>
      <w:r>
        <w:t xml:space="preserve">wo </w:t>
      </w:r>
      <w:r w:rsidR="00D6422F">
        <w:t>S</w:t>
      </w:r>
      <w:r>
        <w:t xml:space="preserve">ets of </w:t>
      </w:r>
      <w:r w:rsidR="00D6422F">
        <w:t>E</w:t>
      </w:r>
      <w:r>
        <w:t>nvironments</w:t>
      </w:r>
      <w:bookmarkEnd w:id="499"/>
      <w:bookmarkEnd w:id="500"/>
    </w:p>
    <w:tbl>
      <w:tblPr>
        <w:tblStyle w:val="TableGrid"/>
        <w:tblW w:w="0" w:type="auto"/>
        <w:tblCellMar>
          <w:left w:w="43" w:type="dxa"/>
          <w:right w:w="43" w:type="dxa"/>
        </w:tblCellMar>
        <w:tblLook w:val="04A0" w:firstRow="1" w:lastRow="0" w:firstColumn="1" w:lastColumn="0" w:noHBand="0" w:noVBand="1"/>
      </w:tblPr>
      <w:tblGrid>
        <w:gridCol w:w="3505"/>
        <w:gridCol w:w="2741"/>
        <w:gridCol w:w="3104"/>
      </w:tblGrid>
      <w:tr w:rsidR="000D52B6" w14:paraId="607972DA" w14:textId="77777777" w:rsidTr="00F94EC9">
        <w:tc>
          <w:tcPr>
            <w:tcW w:w="3505" w:type="dxa"/>
          </w:tcPr>
          <w:p w14:paraId="04B0CE3E" w14:textId="77777777" w:rsidR="000D52B6" w:rsidRDefault="000D52B6" w:rsidP="009A73BF">
            <w:pPr>
              <w:pStyle w:val="BodyText"/>
              <w:spacing w:before="0"/>
            </w:pPr>
            <w:r>
              <w:t>Altair lunar lander configuration assessed</w:t>
            </w:r>
          </w:p>
        </w:tc>
        <w:tc>
          <w:tcPr>
            <w:tcW w:w="2741" w:type="dxa"/>
          </w:tcPr>
          <w:p w14:paraId="0DE4E5D6" w14:textId="77777777" w:rsidR="000D52B6" w:rsidRDefault="000D52B6" w:rsidP="009A73BF">
            <w:pPr>
              <w:pStyle w:val="BodyText"/>
              <w:spacing w:before="0"/>
            </w:pPr>
            <w:r>
              <w:t>NASA SP-8013 lunar ejecta number of failures as a fraction of the total MEM r2 sporadic meteoroid and lunar ejecta number of failures</w:t>
            </w:r>
          </w:p>
        </w:tc>
        <w:tc>
          <w:tcPr>
            <w:tcW w:w="3104" w:type="dxa"/>
          </w:tcPr>
          <w:p w14:paraId="2151F6E5" w14:textId="77777777" w:rsidR="000D52B6" w:rsidRDefault="000D52B6" w:rsidP="009A73BF">
            <w:pPr>
              <w:pStyle w:val="BodyText"/>
              <w:spacing w:before="0"/>
            </w:pPr>
            <w:r>
              <w:t>MeMoSeE lunar ejecta number of failures as a fraction of the total MEM 3 sporadic meteoroid and lunar ejecta number of failures</w:t>
            </w:r>
          </w:p>
        </w:tc>
      </w:tr>
      <w:tr w:rsidR="000D52B6" w14:paraId="04B66103" w14:textId="77777777" w:rsidTr="00F94EC9">
        <w:tc>
          <w:tcPr>
            <w:tcW w:w="3505" w:type="dxa"/>
          </w:tcPr>
          <w:p w14:paraId="2E37EFDC" w14:textId="77777777" w:rsidR="000D52B6" w:rsidRDefault="000D52B6" w:rsidP="009A73BF">
            <w:pPr>
              <w:pStyle w:val="BodyText"/>
              <w:spacing w:before="0"/>
            </w:pPr>
            <w:r>
              <w:lastRenderedPageBreak/>
              <w:t>Minimum functionality vehicle</w:t>
            </w:r>
          </w:p>
        </w:tc>
        <w:tc>
          <w:tcPr>
            <w:tcW w:w="2741" w:type="dxa"/>
          </w:tcPr>
          <w:p w14:paraId="32F99C85" w14:textId="77777777" w:rsidR="000D52B6" w:rsidRDefault="000D52B6" w:rsidP="009A73BF">
            <w:pPr>
              <w:pStyle w:val="BodyText"/>
              <w:spacing w:before="0"/>
            </w:pPr>
            <w:r>
              <w:t>4.8%</w:t>
            </w:r>
          </w:p>
        </w:tc>
        <w:tc>
          <w:tcPr>
            <w:tcW w:w="3104" w:type="dxa"/>
          </w:tcPr>
          <w:p w14:paraId="2CF66CBD" w14:textId="77777777" w:rsidR="000D52B6" w:rsidRDefault="000D52B6" w:rsidP="009A73BF">
            <w:pPr>
              <w:pStyle w:val="BodyText"/>
              <w:spacing w:before="0"/>
            </w:pPr>
            <w:r>
              <w:t>0.04%</w:t>
            </w:r>
          </w:p>
        </w:tc>
      </w:tr>
      <w:tr w:rsidR="000D52B6" w14:paraId="1676FE4D" w14:textId="77777777" w:rsidTr="00F94EC9">
        <w:tc>
          <w:tcPr>
            <w:tcW w:w="3505" w:type="dxa"/>
          </w:tcPr>
          <w:p w14:paraId="63B4551A" w14:textId="77777777" w:rsidR="000D52B6" w:rsidRDefault="000D52B6" w:rsidP="009A73BF">
            <w:pPr>
              <w:pStyle w:val="BodyText"/>
              <w:spacing w:before="0"/>
            </w:pPr>
            <w:r>
              <w:t>With HVIT recommended shields</w:t>
            </w:r>
          </w:p>
        </w:tc>
        <w:tc>
          <w:tcPr>
            <w:tcW w:w="2741" w:type="dxa"/>
          </w:tcPr>
          <w:p w14:paraId="1831BC4F" w14:textId="77777777" w:rsidR="000D52B6" w:rsidRDefault="000D52B6" w:rsidP="009A73BF">
            <w:pPr>
              <w:pStyle w:val="BodyText"/>
              <w:spacing w:before="0"/>
            </w:pPr>
            <w:r>
              <w:t>17.5%</w:t>
            </w:r>
          </w:p>
        </w:tc>
        <w:tc>
          <w:tcPr>
            <w:tcW w:w="3104" w:type="dxa"/>
          </w:tcPr>
          <w:p w14:paraId="4711F1D3" w14:textId="77777777" w:rsidR="000D52B6" w:rsidRDefault="000D52B6" w:rsidP="009A73BF">
            <w:pPr>
              <w:pStyle w:val="BodyText"/>
              <w:spacing w:before="0"/>
            </w:pPr>
            <w:r>
              <w:t>0.14%</w:t>
            </w:r>
          </w:p>
        </w:tc>
      </w:tr>
    </w:tbl>
    <w:p w14:paraId="6E0690DC" w14:textId="0AC7BA8C" w:rsidR="000D52B6" w:rsidRDefault="000D52B6" w:rsidP="000D52B6">
      <w:pPr>
        <w:pStyle w:val="BodyText"/>
      </w:pPr>
      <w:r>
        <w:t xml:space="preserve">Note that the MeMoSeE contribution to the Altair total ejecta and meteoroid impact risk is </w:t>
      </w:r>
      <w:r w:rsidR="00F94EC9">
        <w:t xml:space="preserve">2 </w:t>
      </w:r>
      <w:r>
        <w:t>orders of magnitude smaller than the NASA SP-8013 contribution to the risk. This is a combination of the larger MEM 3 sporadic meteoroid impact risk and the smaller MeMoSeE lunar ejecta impact risk.</w:t>
      </w:r>
    </w:p>
    <w:p w14:paraId="0CF02D4E" w14:textId="7A1D68CF" w:rsidR="000D52B6" w:rsidRDefault="3110AB89" w:rsidP="000D52B6">
      <w:pPr>
        <w:pStyle w:val="BodyText"/>
      </w:pPr>
      <w:r>
        <w:t>The second anticipated feature of the MeMoSeE lunar ejecta environment (the first being the smaller number of penetrations of single wall components) was because the regolith particles are smaller than basalt crater ejecta particles the typical penetration would require a larger impact speed. The author modified Bumper to output the number of penetrations per environment speed bin. Figure 10.5-11 plots the results.</w:t>
      </w:r>
    </w:p>
    <w:p w14:paraId="7506B3AB" w14:textId="637BF323" w:rsidR="000D52B6" w:rsidRPr="0097278F" w:rsidRDefault="000D52B6" w:rsidP="009A73BF">
      <w:pPr>
        <w:pStyle w:val="FigureCentered"/>
      </w:pPr>
      <w:r w:rsidRPr="0012678B">
        <w:rPr>
          <w:noProof/>
        </w:rPr>
        <w:drawing>
          <wp:inline distT="0" distB="0" distL="0" distR="0" wp14:anchorId="5556918F" wp14:editId="0152E8DA">
            <wp:extent cx="2522220" cy="2131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rotWithShape="1">
                    <a:blip r:embed="rId60" cstate="print">
                      <a:extLst>
                        <a:ext uri="{28A0092B-C50C-407E-A947-70E740481C1C}">
                          <a14:useLocalDpi xmlns:a14="http://schemas.microsoft.com/office/drawing/2010/main" val="0"/>
                        </a:ext>
                      </a:extLst>
                    </a:blip>
                    <a:srcRect l="10477" t="1367" r="10676" b="6809"/>
                    <a:stretch/>
                  </pic:blipFill>
                  <pic:spPr bwMode="auto">
                    <a:xfrm>
                      <a:off x="0" y="0"/>
                      <a:ext cx="2523374" cy="21326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3C1A69" wp14:editId="73461AB8">
            <wp:extent cx="2589305" cy="212725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rotWithShape="1">
                    <a:blip r:embed="rId61" cstate="print">
                      <a:extLst>
                        <a:ext uri="{28A0092B-C50C-407E-A947-70E740481C1C}">
                          <a14:useLocalDpi xmlns:a14="http://schemas.microsoft.com/office/drawing/2010/main" val="0"/>
                        </a:ext>
                      </a:extLst>
                    </a:blip>
                    <a:srcRect l="9052" t="2189" r="9982" b="6153"/>
                    <a:stretch/>
                  </pic:blipFill>
                  <pic:spPr bwMode="auto">
                    <a:xfrm>
                      <a:off x="0" y="0"/>
                      <a:ext cx="2591240" cy="2128840"/>
                    </a:xfrm>
                    <a:prstGeom prst="rect">
                      <a:avLst/>
                    </a:prstGeom>
                    <a:ln>
                      <a:noFill/>
                    </a:ln>
                    <a:extLst>
                      <a:ext uri="{53640926-AAD7-44D8-BBD7-CCE9431645EC}">
                        <a14:shadowObscured xmlns:a14="http://schemas.microsoft.com/office/drawing/2010/main"/>
                      </a:ext>
                    </a:extLst>
                  </pic:spPr>
                </pic:pic>
              </a:graphicData>
            </a:graphic>
          </wp:inline>
        </w:drawing>
      </w:r>
    </w:p>
    <w:p w14:paraId="1D279904" w14:textId="70EEC8E0" w:rsidR="000D52B6" w:rsidRPr="00DC3406" w:rsidRDefault="3110AB89" w:rsidP="0012678B">
      <w:pPr>
        <w:pStyle w:val="Figure"/>
      </w:pPr>
      <w:bookmarkStart w:id="501" w:name="_Toc73517354"/>
      <w:bookmarkStart w:id="502" w:name="_Toc80082915"/>
      <w:r>
        <w:t xml:space="preserve">Figure 10.5-11. Relative </w:t>
      </w:r>
      <w:r w:rsidR="00D6422F">
        <w:t xml:space="preserve">Number of Penetrations </w:t>
      </w:r>
      <w:r>
        <w:t xml:space="preserve">per </w:t>
      </w:r>
      <w:r w:rsidR="00D6422F">
        <w:t xml:space="preserve">Speed Bin </w:t>
      </w:r>
      <w:r>
        <w:t xml:space="preserve">for </w:t>
      </w:r>
      <w:r w:rsidR="00D6422F">
        <w:t xml:space="preserve">Two Ejecta </w:t>
      </w:r>
      <w:r w:rsidR="00D6422F" w:rsidRPr="0012678B">
        <w:t>Environments</w:t>
      </w:r>
      <w:bookmarkEnd w:id="501"/>
      <w:bookmarkEnd w:id="502"/>
    </w:p>
    <w:p w14:paraId="1325E587" w14:textId="307EF144" w:rsidR="000D52B6" w:rsidRDefault="000D52B6" w:rsidP="000D52B6">
      <w:pPr>
        <w:pStyle w:val="BodyText"/>
      </w:pPr>
      <w:r>
        <w:t xml:space="preserve">NASA SP-8013 results in half of the penetrations occurring for speeds between 0 </w:t>
      </w:r>
      <w:r w:rsidR="00F94EC9">
        <w:t xml:space="preserve">and </w:t>
      </w:r>
      <w:r>
        <w:t xml:space="preserve">0.1 km/s and essentially none of the penetrations occurring for speeds larger than 1 km/s. However, MeMoSeE results in three quarters of the penetrations occurring for speeds between 1 </w:t>
      </w:r>
      <w:r w:rsidR="00F94EC9">
        <w:t xml:space="preserve">and </w:t>
      </w:r>
      <w:r>
        <w:t>2.4</w:t>
      </w:r>
      <w:r w:rsidR="00F94EC9">
        <w:t> </w:t>
      </w:r>
      <w:r>
        <w:t>km/s.</w:t>
      </w:r>
    </w:p>
    <w:p w14:paraId="4BE59EFB" w14:textId="17BEDD8A" w:rsidR="000D52B6" w:rsidRDefault="16D3555B" w:rsidP="0012678B">
      <w:pPr>
        <w:pStyle w:val="Heading3"/>
      </w:pPr>
      <w:bookmarkStart w:id="503" w:name="_Toc80082842"/>
      <w:r>
        <w:t>10.5.3</w:t>
      </w:r>
      <w:r w:rsidR="590DB24A">
        <w:tab/>
      </w:r>
      <w:r>
        <w:t xml:space="preserve">Lunar Ejecta Penetration Risk and HLS at Artemis </w:t>
      </w:r>
      <w:r w:rsidRPr="0012678B">
        <w:t>Base</w:t>
      </w:r>
      <w:r>
        <w:t xml:space="preserve"> Camp</w:t>
      </w:r>
      <w:bookmarkEnd w:id="503"/>
    </w:p>
    <w:p w14:paraId="4310E5B7" w14:textId="0916D0C7" w:rsidR="000D52B6" w:rsidRDefault="42BC66BA" w:rsidP="000D52B6">
      <w:pPr>
        <w:pStyle w:val="BodyText"/>
      </w:pPr>
      <w:r>
        <w:t>If the HLS makes longer stays on the lunar surface, then more meteoroid shielding is required. If the HLS design uses more Whipple shields to decrease the sporadic meteoroid penetration risk, then the lunar ejecta penetration risk becomes more important. Hence, the</w:t>
      </w:r>
      <w:r w:rsidR="00743DCB">
        <w:t xml:space="preserve"> </w:t>
      </w:r>
      <w:r>
        <w:t>authors anticipate that the lunar ejecta environment is important to HLS designs for the Artemis Base Camp mission.</w:t>
      </w:r>
    </w:p>
    <w:p w14:paraId="7A4971D9" w14:textId="7FAFD658" w:rsidR="000D52B6" w:rsidRDefault="590DB24A" w:rsidP="000D52B6">
      <w:pPr>
        <w:pStyle w:val="Heading3"/>
      </w:pPr>
      <w:bookmarkStart w:id="504" w:name="_Toc80082843"/>
      <w:r>
        <w:t>10.5.4</w:t>
      </w:r>
      <w:r w:rsidR="009A73BF">
        <w:tab/>
      </w:r>
      <w:r>
        <w:t>xEMU Lunar Ejecta Penetration Risk</w:t>
      </w:r>
      <w:bookmarkEnd w:id="504"/>
    </w:p>
    <w:p w14:paraId="6EA17FE6" w14:textId="752AA87B" w:rsidR="000D52B6" w:rsidRDefault="42BC66BA" w:rsidP="000D52B6">
      <w:pPr>
        <w:pStyle w:val="BodyText"/>
      </w:pPr>
      <w:r>
        <w:t>Though not discussed here, preliminary studies indicate that the xEMU risk of penetration by lunar ejecta is nearly equal to the sporadic meteoroid penetration risk (using the Apollo lunar ejecta environment model). This is due to the limited effectiveness of the thermal-meteoroid garment as a Whipple shield due to the small thickness of the garment.</w:t>
      </w:r>
    </w:p>
    <w:p w14:paraId="44B49450" w14:textId="4C7B1B2F" w:rsidR="000D52B6" w:rsidRDefault="009A73BF" w:rsidP="0012678B">
      <w:pPr>
        <w:pStyle w:val="Heading2"/>
      </w:pPr>
      <w:bookmarkStart w:id="505" w:name="_Toc80082844"/>
      <w:r>
        <w:lastRenderedPageBreak/>
        <w:t>10.6</w:t>
      </w:r>
      <w:r>
        <w:tab/>
      </w:r>
      <w:r w:rsidR="000D52B6">
        <w:t xml:space="preserve">Number of MeMoSeE Speed </w:t>
      </w:r>
      <w:r w:rsidR="000D52B6" w:rsidRPr="0012678B">
        <w:t>Bins</w:t>
      </w:r>
      <w:r w:rsidR="000D52B6">
        <w:t xml:space="preserve"> Required for Converged Calculations of Mean Number of Failures</w:t>
      </w:r>
      <w:bookmarkEnd w:id="505"/>
    </w:p>
    <w:p w14:paraId="20FE7181" w14:textId="008E6941" w:rsidR="52DA572E" w:rsidRPr="0012678B" w:rsidRDefault="52DA572E" w:rsidP="66B506F5">
      <w:pPr>
        <w:pStyle w:val="BodyText"/>
      </w:pPr>
      <w:r>
        <w:t xml:space="preserve">The calculated number of spacecraft penetrations varies with the number of MeMoSeE impact speed bins. Currently, MeMoSeE uses three logarithmically spaced speed bins. The question arises whether three speed bins provide a converged answer, and if not, then is the non-converged answer an over-estimate of the risk or an under-estimate of the risk? If three bins are an overestimate of the risk and the increased risk is acceptable to the HLS </w:t>
      </w:r>
      <w:r w:rsidR="00F94EC9">
        <w:t>Program</w:t>
      </w:r>
      <w:r>
        <w:t>, then MeMoSeE is suitable for spacecraft design. If three bins are an underestimate of the risk, either then MeMoSeE needs more speed bins or the MeMoSeE developers need to create a factor that designers can apply to the MeMoSeE results to arrive at a conservative design.</w:t>
      </w:r>
    </w:p>
    <w:p w14:paraId="4DD43172" w14:textId="75B292B4" w:rsidR="66B506F5" w:rsidRPr="00152780" w:rsidRDefault="66B506F5" w:rsidP="66B506F5">
      <w:pPr>
        <w:pStyle w:val="BodyText"/>
        <w:rPr>
          <w:szCs w:val="24"/>
        </w:rPr>
      </w:pPr>
      <w:bookmarkStart w:id="506" w:name="_Hlk80035469"/>
      <w:r w:rsidRPr="00152780">
        <w:rPr>
          <w:b/>
          <w:bCs/>
        </w:rPr>
        <w:t>Finding 21:</w:t>
      </w:r>
      <w:r w:rsidRPr="00152780">
        <w:t xml:space="preserve"> The use of only three ejecta velocity bins overestimates penetration risk by a factor of 1.4.</w:t>
      </w:r>
      <w:r w:rsidR="00743DCB" w:rsidRPr="00152780">
        <w:t xml:space="preserve"> </w:t>
      </w:r>
      <w:r w:rsidRPr="00152780">
        <w:t>Three bins are conservative and adequate for an engineering model.</w:t>
      </w:r>
    </w:p>
    <w:p w14:paraId="6EA36598" w14:textId="1AC72363" w:rsidR="66B506F5" w:rsidRPr="00152780" w:rsidRDefault="66B506F5" w:rsidP="66B506F5">
      <w:pPr>
        <w:pStyle w:val="BodyText"/>
        <w:rPr>
          <w:szCs w:val="24"/>
        </w:rPr>
      </w:pPr>
      <w:r w:rsidRPr="00152780">
        <w:rPr>
          <w:b/>
          <w:bCs/>
        </w:rPr>
        <w:t>Finding 22:</w:t>
      </w:r>
      <w:r w:rsidRPr="00152780">
        <w:t xml:space="preserve"> Ascending ejecta particles from nearby primary impacts can have speeds greater than escape velocity. This will contribute to the overall MMOD risk for the assessed asset.</w:t>
      </w:r>
    </w:p>
    <w:p w14:paraId="4178FD2F" w14:textId="378C41DA" w:rsidR="52DA572E" w:rsidRPr="00152780" w:rsidRDefault="66B506F5" w:rsidP="52DA572E">
      <w:pPr>
        <w:pStyle w:val="BodyText"/>
        <w:rPr>
          <w:szCs w:val="24"/>
        </w:rPr>
      </w:pPr>
      <w:bookmarkStart w:id="507" w:name="_Hlk80035479"/>
      <w:bookmarkEnd w:id="506"/>
      <w:r w:rsidRPr="00152780">
        <w:rPr>
          <w:b/>
          <w:bCs/>
        </w:rPr>
        <w:t>Recommendation 19:</w:t>
      </w:r>
      <w:r w:rsidRPr="00152780">
        <w:t xml:space="preserve"> Include high-velocity (i.e., ≥ escape velocity) particle flux in the DSNE tables if ascending ejecta are added to the model.</w:t>
      </w:r>
    </w:p>
    <w:bookmarkEnd w:id="507"/>
    <w:p w14:paraId="3F2549D8" w14:textId="04A87C03" w:rsidR="000D52B6" w:rsidRDefault="2FD77030" w:rsidP="0012678B">
      <w:pPr>
        <w:pStyle w:val="BodyText"/>
        <w:rPr>
          <w:highlight w:val="yellow"/>
        </w:rPr>
      </w:pPr>
      <w:r>
        <w:t>A preliminary analysis of the time required to do a convergence study with MeMoSeE indicated that it was prohibitive. A MeMoSeE run takes 72 hours. If results with 2, 4, 6, … 50 bins are desired then a total of 650 MeMoSeE runs are needed. Running 20 serial jobs on a workstation at a time results in a total wall clock time of 98 days.</w:t>
      </w:r>
    </w:p>
    <w:p w14:paraId="148EAB8E" w14:textId="77777777" w:rsidR="000D52B6" w:rsidRDefault="000D52B6" w:rsidP="000D52B6">
      <w:pPr>
        <w:pStyle w:val="BodyText"/>
      </w:pPr>
      <w:r>
        <w:t>Therefore, the authored opted to use the Zook ejecta environment to make the convergence study. (One may not use the NASA SP-8013 environment because it is a three speed-bin model developed from a fit to the published three bins output from the Zook model. However, one can use the Zook model to calculate the fluxes corresponding to any number of speed bins, which the author has done here.)</w:t>
      </w:r>
    </w:p>
    <w:p w14:paraId="40581006" w14:textId="61B9460A" w:rsidR="000D52B6" w:rsidRDefault="3110AB89" w:rsidP="000D52B6">
      <w:pPr>
        <w:pStyle w:val="BodyText"/>
      </w:pPr>
      <w:r>
        <w:t>The author coded up the Zook model in MathCAD with the modification of using the coupling parameter relation for cumulative ejecta mass launched with speed v or larger. Figure 10.6-1 is a comparison of the Zook model (blue curve) ejecta mass relation and the coupling parameter relation (orange curve).</w:t>
      </w:r>
    </w:p>
    <w:p w14:paraId="0D6B7AD1" w14:textId="77777777" w:rsidR="000D52B6" w:rsidRPr="0097278F" w:rsidRDefault="000D52B6" w:rsidP="009A73BF">
      <w:pPr>
        <w:pStyle w:val="FigureCentered"/>
      </w:pPr>
      <w:r>
        <w:rPr>
          <w:noProof/>
        </w:rPr>
        <w:lastRenderedPageBreak/>
        <w:drawing>
          <wp:inline distT="0" distB="0" distL="0" distR="0" wp14:anchorId="79F0446D" wp14:editId="66EB35A0">
            <wp:extent cx="3587788" cy="2559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rotWithShape="1">
                    <a:blip r:embed="rId62">
                      <a:extLst>
                        <a:ext uri="{28A0092B-C50C-407E-A947-70E740481C1C}">
                          <a14:useLocalDpi xmlns:a14="http://schemas.microsoft.com/office/drawing/2010/main" val="0"/>
                        </a:ext>
                      </a:extLst>
                    </a:blip>
                    <a:srcRect l="1876" t="1432" b="2338"/>
                    <a:stretch/>
                  </pic:blipFill>
                  <pic:spPr bwMode="auto">
                    <a:xfrm>
                      <a:off x="0" y="0"/>
                      <a:ext cx="3589008" cy="2560555"/>
                    </a:xfrm>
                    <a:prstGeom prst="rect">
                      <a:avLst/>
                    </a:prstGeom>
                    <a:ln>
                      <a:noFill/>
                    </a:ln>
                    <a:extLst>
                      <a:ext uri="{53640926-AAD7-44D8-BBD7-CCE9431645EC}">
                        <a14:shadowObscured xmlns:a14="http://schemas.microsoft.com/office/drawing/2010/main"/>
                      </a:ext>
                    </a:extLst>
                  </pic:spPr>
                </pic:pic>
              </a:graphicData>
            </a:graphic>
          </wp:inline>
        </w:drawing>
      </w:r>
    </w:p>
    <w:p w14:paraId="6F536616" w14:textId="3EE9CFB4" w:rsidR="000D52B6" w:rsidRPr="00DC3406" w:rsidRDefault="3110AB89" w:rsidP="009A73BF">
      <w:pPr>
        <w:pStyle w:val="Figure"/>
      </w:pPr>
      <w:bookmarkStart w:id="508" w:name="_Toc73517355"/>
      <w:bookmarkStart w:id="509" w:name="_Toc80082916"/>
      <w:r>
        <w:t xml:space="preserve">Figure 10.6-1. Zook </w:t>
      </w:r>
      <w:r w:rsidR="00D6422F">
        <w:t>F</w:t>
      </w:r>
      <w:r>
        <w:t xml:space="preserve">unction G(v) </w:t>
      </w:r>
      <w:r w:rsidR="00D6422F">
        <w:t>S</w:t>
      </w:r>
      <w:r>
        <w:t xml:space="preserve">caled to </w:t>
      </w:r>
      <w:r w:rsidR="00D6422F">
        <w:t xml:space="preserve">Sporadic Meteoroid Impact Conditions Assumed </w:t>
      </w:r>
      <w:r>
        <w:t xml:space="preserve">by Zook in </w:t>
      </w:r>
      <w:r w:rsidR="00D6422F">
        <w:t xml:space="preserve">His Model Compared </w:t>
      </w:r>
      <w:r>
        <w:t xml:space="preserve">with </w:t>
      </w:r>
      <w:r w:rsidR="00D6422F">
        <w:t>F</w:t>
      </w:r>
      <w:r>
        <w:t xml:space="preserve">unction used in </w:t>
      </w:r>
      <w:r w:rsidR="00D6422F">
        <w:t>A</w:t>
      </w:r>
      <w:r>
        <w:t>uthor</w:t>
      </w:r>
      <w:r w:rsidR="00CA450D">
        <w:t>’</w:t>
      </w:r>
      <w:r>
        <w:t xml:space="preserve">s MathCAD </w:t>
      </w:r>
      <w:r w:rsidR="00D6422F">
        <w:t>A</w:t>
      </w:r>
      <w:r>
        <w:t>nalysis</w:t>
      </w:r>
      <w:bookmarkEnd w:id="508"/>
      <w:bookmarkEnd w:id="509"/>
    </w:p>
    <w:p w14:paraId="6D8042BD" w14:textId="72688BBF" w:rsidR="000D52B6" w:rsidRDefault="000D52B6" w:rsidP="000D52B6">
      <w:pPr>
        <w:pStyle w:val="BodyText"/>
      </w:pPr>
      <w:r>
        <w:t xml:space="preserve">The Zook model does not use the coupling parameter relation precisely. The coupling parameter relation uses cumulative ejecta mass M(&gt;v) normalized by meteoroid mass m, while the Zook model uses the cumulative ejecta mass M(&gt;v) normalized the excavated crater mass </w:t>
      </w:r>
      <w:r>
        <w:rPr>
          <w:rFonts w:ascii="Symbol" w:eastAsia="Symbol" w:hAnsi="Symbol" w:cs="Symbol"/>
        </w:rPr>
        <w:t>r</w:t>
      </w:r>
      <w:r>
        <w:t xml:space="preserve">V (where </w:t>
      </w:r>
      <w:r>
        <w:rPr>
          <w:rFonts w:ascii="Symbol" w:eastAsia="Symbol" w:hAnsi="Symbol" w:cs="Symbol"/>
        </w:rPr>
        <w:t>r</w:t>
      </w:r>
      <w:r>
        <w:t xml:space="preserve"> is the regolith density and V is the apparent crater volume). The Zook model ejecta mass relation and excavated crater mass relation do not use a consistent coupling parameter, so the author treated the excavated crater mass as a free parameter and adjusted the coefficient of the orange curve in Figure </w:t>
      </w:r>
      <w:r w:rsidR="00F94EC9">
        <w:t xml:space="preserve">10.6-1 </w:t>
      </w:r>
      <w:r>
        <w:t>until the author obtained good agreement with published Zook ejecta flux curves.</w:t>
      </w:r>
    </w:p>
    <w:p w14:paraId="6C8D4A76" w14:textId="13446FEF" w:rsidR="000D52B6" w:rsidRDefault="3110AB89" w:rsidP="000D52B6">
      <w:pPr>
        <w:pStyle w:val="BodyText"/>
      </w:pPr>
      <w:r>
        <w:t>Figure 10.6-2 compares the published Zook flux curves (the solid lines) with the flux curves calculated by the author with his MathCAD implementation of the Zook model. The agreement while not exact, because of the different cumulative ejecta mass relations used, is acceptable.</w:t>
      </w:r>
    </w:p>
    <w:p w14:paraId="036E902D" w14:textId="77777777" w:rsidR="000D52B6" w:rsidRPr="0097278F" w:rsidRDefault="000D52B6" w:rsidP="009A73BF">
      <w:pPr>
        <w:pStyle w:val="FigureCentered"/>
      </w:pPr>
      <w:r>
        <w:rPr>
          <w:noProof/>
        </w:rPr>
        <w:drawing>
          <wp:inline distT="0" distB="0" distL="0" distR="0" wp14:anchorId="2BB24A91" wp14:editId="03CC67F2">
            <wp:extent cx="3573145" cy="2545080"/>
            <wp:effectExtent l="0" t="0" r="825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rotWithShape="1">
                    <a:blip r:embed="rId63">
                      <a:extLst>
                        <a:ext uri="{28A0092B-C50C-407E-A947-70E740481C1C}">
                          <a14:useLocalDpi xmlns:a14="http://schemas.microsoft.com/office/drawing/2010/main" val="0"/>
                        </a:ext>
                      </a:extLst>
                    </a:blip>
                    <a:srcRect l="2292" t="2292" b="2045"/>
                    <a:stretch/>
                  </pic:blipFill>
                  <pic:spPr bwMode="auto">
                    <a:xfrm>
                      <a:off x="0" y="0"/>
                      <a:ext cx="3573772" cy="2545527"/>
                    </a:xfrm>
                    <a:prstGeom prst="rect">
                      <a:avLst/>
                    </a:prstGeom>
                    <a:ln>
                      <a:noFill/>
                    </a:ln>
                    <a:extLst>
                      <a:ext uri="{53640926-AAD7-44D8-BBD7-CCE9431645EC}">
                        <a14:shadowObscured xmlns:a14="http://schemas.microsoft.com/office/drawing/2010/main"/>
                      </a:ext>
                    </a:extLst>
                  </pic:spPr>
                </pic:pic>
              </a:graphicData>
            </a:graphic>
          </wp:inline>
        </w:drawing>
      </w:r>
    </w:p>
    <w:p w14:paraId="439DB2D6" w14:textId="6108D5B6" w:rsidR="000D52B6" w:rsidRPr="00DC3406" w:rsidRDefault="3110AB89" w:rsidP="009A73BF">
      <w:pPr>
        <w:pStyle w:val="Figure"/>
      </w:pPr>
      <w:bookmarkStart w:id="510" w:name="_Toc73517356"/>
      <w:bookmarkStart w:id="511" w:name="_Toc80082917"/>
      <w:r>
        <w:t xml:space="preserve">Figure 10.6-2. Comparison of </w:t>
      </w:r>
      <w:r w:rsidR="00D6422F">
        <w:t xml:space="preserve">Published </w:t>
      </w:r>
      <w:r>
        <w:t xml:space="preserve">Zook </w:t>
      </w:r>
      <w:r w:rsidR="00D6422F">
        <w:t xml:space="preserve">Ejecta Flux Curves </w:t>
      </w:r>
      <w:r>
        <w:t xml:space="preserve">and </w:t>
      </w:r>
      <w:r w:rsidR="00D6422F">
        <w:t>A</w:t>
      </w:r>
      <w:r>
        <w:t>uthor</w:t>
      </w:r>
      <w:r w:rsidR="00CA450D">
        <w:t>’</w:t>
      </w:r>
      <w:r>
        <w:t xml:space="preserve">s MathCAD </w:t>
      </w:r>
      <w:r w:rsidR="00D6422F">
        <w:t>I</w:t>
      </w:r>
      <w:r>
        <w:t xml:space="preserve">mplementation of Zook </w:t>
      </w:r>
      <w:r w:rsidR="00D6422F">
        <w:t>M</w:t>
      </w:r>
      <w:r>
        <w:t>odel</w:t>
      </w:r>
      <w:bookmarkEnd w:id="510"/>
      <w:bookmarkEnd w:id="511"/>
    </w:p>
    <w:p w14:paraId="13E2A731" w14:textId="4B069227" w:rsidR="000D52B6" w:rsidRDefault="000D52B6" w:rsidP="000D52B6">
      <w:pPr>
        <w:pStyle w:val="BodyText"/>
      </w:pPr>
      <w:r>
        <w:lastRenderedPageBreak/>
        <w:t xml:space="preserve">With the ejecta flux equations in hand, the author then calculated the number of penetrations </w:t>
      </w:r>
      <w:r w:rsidRPr="006B4E3F">
        <w:rPr>
          <w:rFonts w:ascii="Symbol" w:eastAsia="Symbol" w:hAnsi="Symbol" w:cs="Symbol"/>
          <w:i/>
        </w:rPr>
        <w:t>m</w:t>
      </w:r>
      <w:r>
        <w:t xml:space="preserve"> during exposure time </w:t>
      </w:r>
      <w:r w:rsidRPr="006B4E3F">
        <w:rPr>
          <w:rFonts w:ascii="Symbol" w:eastAsia="Symbol" w:hAnsi="Symbol" w:cs="Symbol"/>
          <w:i/>
        </w:rPr>
        <w:t>D</w:t>
      </w:r>
      <w:r w:rsidRPr="006B4E3F">
        <w:rPr>
          <w:rFonts w:ascii="Cambria Math" w:hAnsi="Cambria Math"/>
          <w:i/>
        </w:rPr>
        <w:t>t</w:t>
      </w:r>
      <w:r>
        <w:t xml:space="preserve"> of a single sheet of 6061-T6 aluminum, 0.040</w:t>
      </w:r>
      <w:r w:rsidR="00F94EC9">
        <w:t> </w:t>
      </w:r>
      <w:r>
        <w:t xml:space="preserve">inches thick and surface area </w:t>
      </w:r>
      <w:r w:rsidRPr="006B4E3F">
        <w:rPr>
          <w:rFonts w:ascii="Cambria Math" w:hAnsi="Cambria Math"/>
          <w:i/>
        </w:rPr>
        <w:t>A</w:t>
      </w:r>
      <w:r>
        <w:t>, lying on the lunar surface pointing up. Though not specified in the Zook model, the author assumed a 45</w:t>
      </w:r>
      <w:r w:rsidR="00F94EC9">
        <w:t>°</w:t>
      </w:r>
      <w:r>
        <w:t xml:space="preserve"> ejecta launch angle and hence a 45</w:t>
      </w:r>
      <w:r w:rsidR="00F94EC9">
        <w:t>°</w:t>
      </w:r>
      <w:r>
        <w:t xml:space="preserve"> impact angle. </w:t>
      </w:r>
    </w:p>
    <w:p w14:paraId="7934C868" w14:textId="4E29BC10" w:rsidR="000D52B6" w:rsidRDefault="000D52B6" w:rsidP="009A73BF">
      <w:pPr>
        <w:pStyle w:val="BodyTextKeepwithNext"/>
      </w:pPr>
      <w:del w:id="512" w:author="Bullock, Leanna S. (LARC-C101)[TEAMS3]" w:date="2021-08-05T12:23:00Z">
        <w:r w:rsidDel="004D7043">
          <w:delText>We start by first</w:delText>
        </w:r>
      </w:del>
      <w:ins w:id="513" w:author="Bullock, Leanna S. (LARC-C101)[TEAMS3]" w:date="2021-08-05T12:23:00Z">
        <w:r w:rsidR="004D7043">
          <w:t>First,</w:t>
        </w:r>
      </w:ins>
      <w:r>
        <w:t xml:space="preserve"> consider</w:t>
      </w:r>
      <w:del w:id="514" w:author="Bullock, Leanna S. (LARC-C101)[TEAMS3]" w:date="2021-08-05T12:23:00Z">
        <w:r w:rsidDel="004D7043">
          <w:delText>ing</w:delText>
        </w:r>
      </w:del>
      <w:r>
        <w:t xml:space="preserve"> the mean number of impacts by particles with mass m for the </w:t>
      </w:r>
      <w:r w:rsidRPr="005A0BE1">
        <w:rPr>
          <w:i/>
        </w:rPr>
        <w:t>i</w:t>
      </w:r>
      <w:r w:rsidRPr="005A0BE1">
        <w:rPr>
          <w:i/>
          <w:vertAlign w:val="superscript"/>
        </w:rPr>
        <w:t>th</w:t>
      </w:r>
      <w:r>
        <w:t xml:space="preserve"> speed bin with speeds between </w:t>
      </w:r>
      <w:r w:rsidRPr="00CB3D27">
        <w:rPr>
          <w:rFonts w:ascii="Cambria Math" w:hAnsi="Cambria Math"/>
          <w:i/>
        </w:rPr>
        <w:t>v</w:t>
      </w:r>
      <w:r w:rsidRPr="00CB3D27">
        <w:rPr>
          <w:rFonts w:ascii="Cambria Math" w:hAnsi="Cambria Math"/>
          <w:i/>
          <w:vertAlign w:val="subscript"/>
        </w:rPr>
        <w:t>i</w:t>
      </w:r>
      <w:r>
        <w:t xml:space="preserve"> and </w:t>
      </w:r>
      <w:r w:rsidRPr="00CB3D27">
        <w:rPr>
          <w:rFonts w:ascii="Cambria Math" w:hAnsi="Cambria Math"/>
          <w:i/>
        </w:rPr>
        <w:t>v</w:t>
      </w:r>
      <w:r w:rsidRPr="00CB3D27">
        <w:rPr>
          <w:rFonts w:ascii="Cambria Math" w:hAnsi="Cambria Math"/>
          <w:i/>
          <w:vertAlign w:val="subscript"/>
        </w:rPr>
        <w:t>i+1</w:t>
      </w:r>
      <w:r>
        <w:t>:</w:t>
      </w:r>
    </w:p>
    <w:p w14:paraId="78F9342A" w14:textId="00AFF258" w:rsidR="000D52B6" w:rsidRPr="00E51C28" w:rsidRDefault="0012678B" w:rsidP="009A73BF">
      <w:pPr>
        <w:pStyle w:val="Equationwith"/>
      </w:pPr>
      <w:r>
        <w:tab/>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A</m:t>
        </m:r>
        <m:r>
          <m:rPr>
            <m:sty m:val="p"/>
          </m:rPr>
          <w:rPr>
            <w:rFonts w:ascii="Cambria Math" w:hAnsi="Cambria Math"/>
          </w:rPr>
          <m:t>Δ</m:t>
        </m:r>
        <m:r>
          <w:rPr>
            <w:rFonts w:ascii="Cambria Math" w:hAnsi="Cambria Math"/>
          </w:rPr>
          <m:t>t</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e>
        </m:d>
      </m:oMath>
      <w:r>
        <w:tab/>
      </w:r>
      <w:r w:rsidR="000D301D">
        <w:t>(10-15)</w:t>
      </w:r>
    </w:p>
    <w:p w14:paraId="0B532F2A" w14:textId="77777777" w:rsidR="000D52B6" w:rsidRDefault="000D52B6" w:rsidP="000D52B6">
      <w:pPr>
        <w:pStyle w:val="BodyText"/>
      </w:pPr>
      <w:r>
        <w:t xml:space="preserve">where </w:t>
      </w:r>
      <w:r w:rsidRPr="00E51C28">
        <w:rPr>
          <w:rFonts w:ascii="Cambria Math" w:hAnsi="Cambria Math"/>
          <w:i/>
        </w:rPr>
        <w:t>F</w:t>
      </w:r>
      <w:r>
        <w:t xml:space="preserve"> is the Zook ejecta model flux and </w:t>
      </w:r>
      <w:r>
        <w:rPr>
          <w:rFonts w:ascii="Cambria Math" w:hAnsi="Cambria Math"/>
          <w:i/>
        </w:rPr>
        <w:t xml:space="preserve">m </w:t>
      </w:r>
      <w:r w:rsidRPr="00CB3D27">
        <w:t>is the ejecta particle mass</w:t>
      </w:r>
      <w:r>
        <w:t>.</w:t>
      </w:r>
    </w:p>
    <w:p w14:paraId="11451422" w14:textId="5621B2B7" w:rsidR="000D52B6" w:rsidRDefault="000D52B6" w:rsidP="000D52B6">
      <w:pPr>
        <w:pStyle w:val="BodyText"/>
      </w:pPr>
      <w:r>
        <w:t xml:space="preserve">Now the desired mean number of perforations is approximately the mean number of impacts of mass </w:t>
      </w:r>
      <w:r>
        <w:rPr>
          <w:rFonts w:ascii="Cambria Math" w:hAnsi="Cambria Math"/>
          <w:i/>
        </w:rPr>
        <w:t>m</w:t>
      </w:r>
      <w:r>
        <w:t xml:space="preserve"> filtered by the ballistic limit equation for critical diameter </w:t>
      </w:r>
      <w:r w:rsidRPr="003D738D">
        <w:rPr>
          <w:i/>
        </w:rPr>
        <w:t>d</w:t>
      </w:r>
      <w:r w:rsidRPr="003D738D">
        <w:rPr>
          <w:i/>
          <w:vertAlign w:val="subscript"/>
        </w:rPr>
        <w:t>c</w:t>
      </w:r>
      <w:r w:rsidRPr="003D738D">
        <w:rPr>
          <w:i/>
        </w:rPr>
        <w:t xml:space="preserve"> = B(v,</w:t>
      </w:r>
      <w:r w:rsidRPr="003D738D">
        <w:rPr>
          <w:rFonts w:ascii="Symbol" w:eastAsia="Symbol" w:hAnsi="Symbol" w:cs="Symbol"/>
          <w:i/>
        </w:rPr>
        <w:t>J</w:t>
      </w:r>
      <w:r w:rsidRPr="003D738D">
        <w:rPr>
          <w:i/>
        </w:rPr>
        <w:t>)</w:t>
      </w:r>
      <w:r>
        <w:t xml:space="preserve">, where </w:t>
      </w:r>
      <w:r>
        <w:rPr>
          <w:rFonts w:ascii="Cambria Math" w:hAnsi="Cambria Math"/>
          <w:i/>
        </w:rPr>
        <w:t>m</w:t>
      </w:r>
      <w:r>
        <w:t xml:space="preserve"> = </w:t>
      </w:r>
      <w:r w:rsidRPr="003D738D">
        <w:rPr>
          <w:rFonts w:ascii="Symbol" w:eastAsia="Symbol" w:hAnsi="Symbol" w:cs="Symbol"/>
          <w:i/>
        </w:rPr>
        <w:t>r</w:t>
      </w:r>
      <w:r w:rsidRPr="003D738D">
        <w:rPr>
          <w:i/>
        </w:rPr>
        <w:t xml:space="preserve"> </w:t>
      </w:r>
      <w:r w:rsidRPr="003D738D">
        <w:rPr>
          <w:rFonts w:ascii="Symbol" w:eastAsia="Symbol" w:hAnsi="Symbol" w:cs="Symbol"/>
          <w:i/>
        </w:rPr>
        <w:t>p</w:t>
      </w:r>
      <w:r w:rsidRPr="003D738D">
        <w:rPr>
          <w:i/>
        </w:rPr>
        <w:t>/6 d</w:t>
      </w:r>
      <w:r w:rsidRPr="003D738D">
        <w:rPr>
          <w:i/>
          <w:vertAlign w:val="subscript"/>
        </w:rPr>
        <w:t>c</w:t>
      </w:r>
      <w:r w:rsidRPr="003D738D">
        <w:rPr>
          <w:i/>
          <w:vertAlign w:val="superscript"/>
        </w:rPr>
        <w:t>3</w:t>
      </w:r>
      <w:r>
        <w:t xml:space="preserve"> and </w:t>
      </w:r>
      <w:r w:rsidRPr="003D738D">
        <w:rPr>
          <w:rFonts w:ascii="Symbol" w:eastAsia="Symbol" w:hAnsi="Symbol" w:cs="Symbol"/>
          <w:i/>
        </w:rPr>
        <w:t>r</w:t>
      </w:r>
      <w:r>
        <w:t xml:space="preserve"> is the mass density of the ejecta particles (about 3.1</w:t>
      </w:r>
      <w:r w:rsidR="00F94EC9">
        <w:t> </w:t>
      </w:r>
      <w:r>
        <w:t>g/cm</w:t>
      </w:r>
      <w:r w:rsidRPr="00DA2E5E">
        <w:rPr>
          <w:vertAlign w:val="superscript"/>
        </w:rPr>
        <w:t>3</w:t>
      </w:r>
      <w:r>
        <w:t>).</w:t>
      </w:r>
    </w:p>
    <w:p w14:paraId="222226D5" w14:textId="77777777" w:rsidR="000D52B6" w:rsidRDefault="000D52B6" w:rsidP="009A73BF">
      <w:pPr>
        <w:pStyle w:val="BodyTextKeepwithNext"/>
      </w:pPr>
      <w:r>
        <w:t>The ballistic limit thickness equation for a single sheet of aluminum is:</w:t>
      </w:r>
    </w:p>
    <w:p w14:paraId="133881FD" w14:textId="77777777" w:rsidR="000D52B6" w:rsidRDefault="000D52B6" w:rsidP="009A73BF">
      <w:pPr>
        <w:pStyle w:val="BodyTextKeepwithNext"/>
      </w:pPr>
      <w:r>
        <w:t xml:space="preserve">For </w:t>
      </w:r>
      <m:oMath>
        <m:f>
          <m:fPr>
            <m:type m:val="lin"/>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r>
          <m:rPr>
            <m:sty m:val="p"/>
          </m:rPr>
          <w:rPr>
            <w:rFonts w:ascii="Cambria Math" w:hAnsi="Cambria Math"/>
          </w:rPr>
          <m:t>&lt;1.5</m:t>
        </m:r>
      </m:oMath>
      <w:r>
        <w:t xml:space="preserve"> </w:t>
      </w:r>
    </w:p>
    <w:p w14:paraId="79DF7AC2" w14:textId="6AB147D2" w:rsidR="000D52B6" w:rsidRPr="00E232C0" w:rsidRDefault="0012678B" w:rsidP="009A73BF">
      <w:pPr>
        <w:pStyle w:val="Equationwith"/>
      </w:pPr>
      <w:r>
        <w:tab/>
      </w:r>
      <m:oMath>
        <m:r>
          <w:rPr>
            <w:rFonts w:ascii="Cambria Math" w:hAnsi="Cambria Math"/>
          </w:rPr>
          <m:t>t</m:t>
        </m:r>
        <m:r>
          <m:rPr>
            <m:sty m:val="p"/>
          </m:rPr>
          <w:rPr>
            <w:rFonts w:ascii="Cambria Math" w:hAnsi="Cambria Math"/>
          </w:rPr>
          <m:t>=9.43</m:t>
        </m:r>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c</m:t>
                </m:r>
              </m:sub>
            </m:sSub>
          </m:e>
          <m:sup>
            <m:f>
              <m:fPr>
                <m:type m:val="lin"/>
                <m:ctrlPr>
                  <w:rPr>
                    <w:rFonts w:ascii="Cambria Math" w:hAnsi="Cambria Math"/>
                  </w:rPr>
                </m:ctrlPr>
              </m:fPr>
              <m:num>
                <m:r>
                  <m:rPr>
                    <m:sty m:val="p"/>
                  </m:rPr>
                  <w:rPr>
                    <w:rFonts w:ascii="Cambria Math" w:hAnsi="Cambria Math"/>
                  </w:rPr>
                  <m:t>19</m:t>
                </m:r>
              </m:num>
              <m:den>
                <m:r>
                  <m:rPr>
                    <m:sty m:val="p"/>
                  </m:rPr>
                  <w:rPr>
                    <w:rFonts w:ascii="Cambria Math" w:hAnsi="Cambria Math"/>
                  </w:rPr>
                  <m:t>18</m:t>
                </m:r>
              </m:den>
            </m:f>
          </m:sup>
        </m:sSup>
        <m:sSup>
          <m:sSupPr>
            <m:ctrlPr>
              <w:rPr>
                <w:rFonts w:ascii="Cambria Math" w:hAnsi="Cambria Math"/>
              </w:rPr>
            </m:ctrlPr>
          </m:sSupPr>
          <m:e>
            <m:r>
              <w:rPr>
                <w:rFonts w:ascii="Cambria Math" w:hAnsi="Cambria Math"/>
              </w:rPr>
              <m:t>BHN</m:t>
            </m:r>
          </m:e>
          <m:sup>
            <m:r>
              <m:rPr>
                <m:sty m:val="p"/>
              </m:rPr>
              <w:rPr>
                <w:rFonts w:ascii="Cambria Math" w:hAnsi="Cambria Math"/>
              </w:rPr>
              <m:t>-0.25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e>
            </m:d>
          </m:e>
          <m:sup>
            <m:r>
              <m:rPr>
                <m:sty m:val="p"/>
              </m:rPr>
              <w:rPr>
                <w:rFonts w:ascii="Cambria Math" w:hAnsi="Cambria Math"/>
              </w:rPr>
              <m:t>0.5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ϑ</m:t>
                        </m:r>
                      </m:e>
                    </m:func>
                  </m:num>
                  <m:den>
                    <m:sSub>
                      <m:sSubPr>
                        <m:ctrlPr>
                          <w:rPr>
                            <w:rFonts w:ascii="Cambria Math" w:hAnsi="Cambria Math"/>
                          </w:rPr>
                        </m:ctrlPr>
                      </m:sSubPr>
                      <m:e>
                        <m:r>
                          <w:rPr>
                            <w:rFonts w:ascii="Cambria Math" w:hAnsi="Cambria Math"/>
                          </w:rPr>
                          <m:t>C</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oMath>
      <w:r>
        <w:tab/>
      </w:r>
      <w:r w:rsidR="000D301D">
        <w:t>(10-16)</w:t>
      </w:r>
    </w:p>
    <w:p w14:paraId="0D7558FE" w14:textId="77777777" w:rsidR="000D52B6" w:rsidRDefault="000D52B6" w:rsidP="009A73BF">
      <w:pPr>
        <w:pStyle w:val="BodyTextKeepwithNext"/>
      </w:pPr>
      <w:r>
        <w:t xml:space="preserve">For </w:t>
      </w:r>
      <m:oMath>
        <m:f>
          <m:fPr>
            <m:type m:val="lin"/>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r>
          <m:rPr>
            <m:sty m:val="p"/>
          </m:rPr>
          <w:rPr>
            <w:rFonts w:ascii="Cambria Math" w:hAnsi="Cambria Math"/>
          </w:rPr>
          <m:t>≥1.5</m:t>
        </m:r>
      </m:oMath>
      <w:r>
        <w:t xml:space="preserve"> </w:t>
      </w:r>
    </w:p>
    <w:p w14:paraId="69E3CD21" w14:textId="32B8F5B3" w:rsidR="000D52B6" w:rsidRPr="00E232C0" w:rsidRDefault="0012678B" w:rsidP="009A73BF">
      <w:pPr>
        <w:pStyle w:val="Equationwith"/>
      </w:pPr>
      <w:r>
        <w:tab/>
      </w:r>
      <m:oMath>
        <m:r>
          <w:rPr>
            <w:rFonts w:ascii="Cambria Math" w:hAnsi="Cambria Math"/>
          </w:rPr>
          <m:t>t</m:t>
        </m:r>
        <m:r>
          <m:rPr>
            <m:sty m:val="p"/>
          </m:rPr>
          <w:rPr>
            <w:rFonts w:ascii="Cambria Math" w:hAnsi="Cambria Math"/>
          </w:rPr>
          <m:t>=9.43</m:t>
        </m:r>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c</m:t>
                </m:r>
              </m:sub>
            </m:sSub>
          </m:e>
          <m:sup>
            <m:f>
              <m:fPr>
                <m:type m:val="lin"/>
                <m:ctrlPr>
                  <w:rPr>
                    <w:rFonts w:ascii="Cambria Math" w:hAnsi="Cambria Math"/>
                  </w:rPr>
                </m:ctrlPr>
              </m:fPr>
              <m:num>
                <m:r>
                  <m:rPr>
                    <m:sty m:val="p"/>
                  </m:rPr>
                  <w:rPr>
                    <w:rFonts w:ascii="Cambria Math" w:hAnsi="Cambria Math"/>
                  </w:rPr>
                  <m:t>19</m:t>
                </m:r>
              </m:num>
              <m:den>
                <m:r>
                  <m:rPr>
                    <m:sty m:val="p"/>
                  </m:rPr>
                  <w:rPr>
                    <w:rFonts w:ascii="Cambria Math" w:hAnsi="Cambria Math"/>
                  </w:rPr>
                  <m:t>18</m:t>
                </m:r>
              </m:den>
            </m:f>
          </m:sup>
        </m:sSup>
        <m:sSup>
          <m:sSupPr>
            <m:ctrlPr>
              <w:rPr>
                <w:rFonts w:ascii="Cambria Math" w:hAnsi="Cambria Math"/>
              </w:rPr>
            </m:ctrlPr>
          </m:sSupPr>
          <m:e>
            <m:r>
              <w:rPr>
                <w:rFonts w:ascii="Cambria Math" w:hAnsi="Cambria Math"/>
              </w:rPr>
              <m:t>BHN</m:t>
            </m:r>
          </m:e>
          <m:sup>
            <m:r>
              <m:rPr>
                <m:sty m:val="p"/>
              </m:rPr>
              <w:rPr>
                <w:rFonts w:ascii="Cambria Math" w:hAnsi="Cambria Math"/>
              </w:rPr>
              <m:t>-0.25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ϑ</m:t>
                        </m:r>
                      </m:e>
                    </m:func>
                  </m:num>
                  <m:den>
                    <m:sSub>
                      <m:sSubPr>
                        <m:ctrlPr>
                          <w:rPr>
                            <w:rFonts w:ascii="Cambria Math" w:hAnsi="Cambria Math"/>
                          </w:rPr>
                        </m:ctrlPr>
                      </m:sSubPr>
                      <m:e>
                        <m:r>
                          <w:rPr>
                            <w:rFonts w:ascii="Cambria Math" w:hAnsi="Cambria Math"/>
                          </w:rPr>
                          <m:t>C</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oMath>
      <w:r>
        <w:tab/>
      </w:r>
      <w:r w:rsidR="000D301D">
        <w:t>(10-17)</w:t>
      </w:r>
    </w:p>
    <w:p w14:paraId="1CD74945" w14:textId="6D08E0B9" w:rsidR="009A73BF" w:rsidRDefault="009A73BF" w:rsidP="009A73BF">
      <w:pPr>
        <w:pStyle w:val="BodyTextKeepwithNext"/>
      </w:pPr>
      <w:r>
        <w:t>w</w:t>
      </w:r>
      <w:r w:rsidR="000D52B6">
        <w:t>here</w:t>
      </w:r>
    </w:p>
    <w:p w14:paraId="6341686B" w14:textId="0364BB6D" w:rsidR="000D52B6" w:rsidRPr="00E232C0" w:rsidRDefault="0012678B" w:rsidP="009A73BF">
      <w:pPr>
        <w:pStyle w:val="Equationwith"/>
      </w:pPr>
      <w:r>
        <w:tab/>
      </w:r>
      <m:oMath>
        <m:m>
          <m:mPr>
            <m:mcs>
              <m:mc>
                <m:mcPr>
                  <m:count m:val="1"/>
                  <m:mcJc m:val="center"/>
                </m:mcPr>
              </m:mc>
              <m:mc>
                <m:mcPr>
                  <m:count m:val="1"/>
                  <m:mcJc m:val="left"/>
                </m:mcPr>
              </m:mc>
            </m:mcs>
            <m:ctrlPr>
              <w:rPr>
                <w:rFonts w:ascii="Cambria Math" w:hAnsi="Cambria Math"/>
                <w:i/>
              </w:rPr>
            </m:ctrlPr>
          </m:mPr>
          <m:mr>
            <m:e>
              <m:r>
                <w:rPr>
                  <w:rFonts w:ascii="Cambria Math" w:hAnsi="Cambria Math"/>
                </w:rPr>
                <m:t>BHN</m:t>
              </m:r>
            </m:e>
            <m:e>
              <m:r>
                <w:rPr>
                  <w:rFonts w:ascii="Cambria Math" w:hAnsi="Cambria Math"/>
                </w:rPr>
                <m:t>=</m:t>
              </m:r>
              <m:r>
                <m:rPr>
                  <m:nor/>
                </m:rPr>
                <m:t>Brinell hardness number</m:t>
              </m:r>
            </m:e>
          </m:mr>
          <m:mr>
            <m:e>
              <m:sSub>
                <m:sSubPr>
                  <m:ctrlPr>
                    <w:rPr>
                      <w:rFonts w:ascii="Cambria Math" w:hAnsi="Cambria Math"/>
                      <w:i/>
                    </w:rPr>
                  </m:ctrlPr>
                </m:sSubPr>
                <m:e>
                  <m:r>
                    <w:rPr>
                      <w:rFonts w:ascii="Cambria Math" w:hAnsi="Cambria Math"/>
                    </w:rPr>
                    <m:t>C</m:t>
                  </m:r>
                </m:e>
                <m:sub>
                  <m:r>
                    <w:rPr>
                      <w:rFonts w:ascii="Cambria Math" w:hAnsi="Cambria Math"/>
                    </w:rPr>
                    <m:t>t</m:t>
                  </m:r>
                </m:sub>
              </m:sSub>
            </m:e>
            <m:e>
              <m:r>
                <w:rPr>
                  <w:rFonts w:ascii="Cambria Math" w:hAnsi="Cambria Math"/>
                </w:rPr>
                <m:t>=</m:t>
              </m:r>
              <m:r>
                <m:rPr>
                  <m:nor/>
                </m:rPr>
                <m:t>speed of sound in the target (</m:t>
              </m:r>
              <m:f>
                <m:fPr>
                  <m:type m:val="lin"/>
                  <m:ctrlPr>
                    <w:rPr>
                      <w:rFonts w:ascii="Cambria Math" w:hAnsi="Cambria Math"/>
                      <w:i/>
                    </w:rPr>
                  </m:ctrlPr>
                </m:fPr>
                <m:num>
                  <m:r>
                    <m:rPr>
                      <m:nor/>
                    </m:rPr>
                    <m:t>km</m:t>
                  </m:r>
                </m:num>
                <m:den>
                  <m:r>
                    <m:rPr>
                      <m:nor/>
                    </m:rPr>
                    <m:t>s</m:t>
                  </m:r>
                </m:den>
              </m:f>
              <m:r>
                <m:rPr>
                  <m:nor/>
                </m:rPr>
                <m:t>)</m:t>
              </m:r>
            </m:e>
          </m:mr>
          <m:mr>
            <m:e>
              <m:sSub>
                <m:sSubPr>
                  <m:ctrlPr>
                    <w:rPr>
                      <w:rFonts w:ascii="Cambria Math" w:hAnsi="Cambria Math"/>
                      <w:i/>
                    </w:rPr>
                  </m:ctrlPr>
                </m:sSubPr>
                <m:e>
                  <m:r>
                    <w:rPr>
                      <w:rFonts w:ascii="Cambria Math" w:hAnsi="Cambria Math"/>
                    </w:rPr>
                    <m:t>d</m:t>
                  </m:r>
                </m:e>
                <m:sub>
                  <m:r>
                    <w:rPr>
                      <w:rFonts w:ascii="Cambria Math" w:hAnsi="Cambria Math"/>
                    </w:rPr>
                    <m:t>c</m:t>
                  </m:r>
                </m:sub>
              </m:sSub>
            </m:e>
            <m:e>
              <m:r>
                <w:rPr>
                  <w:rFonts w:ascii="Cambria Math" w:hAnsi="Cambria Math"/>
                </w:rPr>
                <m:t>=</m:t>
              </m:r>
              <m:r>
                <m:rPr>
                  <m:nor/>
                </m:rPr>
                <m:t>critical projectile diameter (cm)</m:t>
              </m:r>
              <m:ctrlPr>
                <w:rPr>
                  <w:rFonts w:ascii="Cambria Math" w:eastAsia="Cambria Math" w:hAnsi="Cambria Math" w:cs="Cambria Math"/>
                  <w:i/>
                </w:rPr>
              </m:ctrlPr>
            </m:e>
          </m:mr>
          <m:mr>
            <m:e>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target thickness (cm)</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ϱ</m:t>
                  </m:r>
                </m:e>
                <m:sub>
                  <m:r>
                    <w:rPr>
                      <w:rFonts w:ascii="Cambria Math" w:hAnsi="Cambria Math"/>
                    </w:rPr>
                    <m:t>p</m:t>
                  </m:r>
                </m:sub>
              </m:sSub>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projectile density (</m:t>
              </m:r>
              <m:f>
                <m:fPr>
                  <m:type m:val="lin"/>
                  <m:ctrlPr>
                    <w:rPr>
                      <w:rFonts w:ascii="Cambria Math" w:eastAsia="Cambria Math" w:hAnsi="Cambria Math" w:cs="Cambria Math"/>
                      <w:i/>
                    </w:rPr>
                  </m:ctrlPr>
                </m:fPr>
                <m:num>
                  <m:r>
                    <m:rPr>
                      <m:nor/>
                    </m:rPr>
                    <w:rPr>
                      <w:rFonts w:eastAsia="Cambria Math" w:cs="Cambria Math"/>
                    </w:rPr>
                    <m:t>g</m:t>
                  </m:r>
                </m:num>
                <m:den>
                  <m:sSup>
                    <m:sSupPr>
                      <m:ctrlPr>
                        <w:rPr>
                          <w:rFonts w:ascii="Cambria Math" w:eastAsia="Cambria Math" w:hAnsi="Cambria Math" w:cs="Cambria Math"/>
                          <w:i/>
                        </w:rPr>
                      </m:ctrlPr>
                    </m:sSupPr>
                    <m:e>
                      <m:r>
                        <m:rPr>
                          <m:nor/>
                        </m:rPr>
                        <w:rPr>
                          <w:rFonts w:eastAsia="Cambria Math" w:cs="Cambria Math"/>
                        </w:rPr>
                        <m:t>cm</m:t>
                      </m:r>
                    </m:e>
                    <m:sup>
                      <m:r>
                        <m:rPr>
                          <m:nor/>
                        </m:rPr>
                        <w:rPr>
                          <w:rFonts w:eastAsia="Cambria Math" w:cs="Cambria Math"/>
                        </w:rPr>
                        <m:t>3</m:t>
                      </m:r>
                    </m:sup>
                  </m:sSup>
                </m:den>
              </m:f>
              <m:r>
                <m:rPr>
                  <m:nor/>
                </m:rPr>
                <w:rPr>
                  <w:rFonts w:eastAsia="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ϱ</m:t>
                  </m:r>
                </m:e>
                <m:sub>
                  <m:r>
                    <w:rPr>
                      <w:rFonts w:ascii="Cambria Math" w:hAnsi="Cambria Math"/>
                    </w:rPr>
                    <m:t>t</m:t>
                  </m:r>
                </m:sub>
              </m:sSub>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target density (</m:t>
              </m:r>
              <m:f>
                <m:fPr>
                  <m:type m:val="lin"/>
                  <m:ctrlPr>
                    <w:rPr>
                      <w:rFonts w:ascii="Cambria Math" w:eastAsia="Cambria Math" w:hAnsi="Cambria Math" w:cs="Cambria Math"/>
                      <w:i/>
                    </w:rPr>
                  </m:ctrlPr>
                </m:fPr>
                <m:num>
                  <m:r>
                    <m:rPr>
                      <m:nor/>
                    </m:rPr>
                    <w:rPr>
                      <w:rFonts w:eastAsia="Cambria Math" w:cs="Cambria Math"/>
                    </w:rPr>
                    <m:t>g</m:t>
                  </m:r>
                </m:num>
                <m:den>
                  <m:sSup>
                    <m:sSupPr>
                      <m:ctrlPr>
                        <w:rPr>
                          <w:rFonts w:ascii="Cambria Math" w:eastAsia="Cambria Math" w:hAnsi="Cambria Math" w:cs="Cambria Math"/>
                          <w:i/>
                        </w:rPr>
                      </m:ctrlPr>
                    </m:sSupPr>
                    <m:e>
                      <m:r>
                        <m:rPr>
                          <m:nor/>
                        </m:rPr>
                        <w:rPr>
                          <w:rFonts w:eastAsia="Cambria Math" w:cs="Cambria Math"/>
                        </w:rPr>
                        <m:t>cm</m:t>
                      </m:r>
                    </m:e>
                    <m:sup>
                      <m:r>
                        <m:rPr>
                          <m:nor/>
                        </m:rPr>
                        <w:rPr>
                          <w:rFonts w:eastAsia="Cambria Math" w:cs="Cambria Math"/>
                        </w:rPr>
                        <m:t>3</m:t>
                      </m:r>
                    </m:sup>
                  </m:sSup>
                </m:den>
              </m:f>
              <m:r>
                <m:rPr>
                  <m:nor/>
                </m:rPr>
                <w:rPr>
                  <w:rFonts w:eastAsia="Cambria Math" w:cs="Cambria Math"/>
                </w:rPr>
                <m:t>)</m:t>
              </m:r>
              <m:ctrlPr>
                <w:rPr>
                  <w:rFonts w:ascii="Cambria Math" w:eastAsia="Cambria Math" w:hAnsi="Cambria Math" w:cs="Cambria Math"/>
                  <w:i/>
                </w:rPr>
              </m:ctrlPr>
            </m:e>
          </m:mr>
          <m:mr>
            <m:e>
              <m:r>
                <w:rPr>
                  <w:rFonts w:ascii="Cambria Math" w:eastAsia="Cambria Math" w:hAnsi="Cambria Math" w:cs="Cambria Math"/>
                </w:rPr>
                <m:t>ϑ</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impact angle measured from target normal</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impact speed</m:t>
              </m:r>
              <m:r>
                <m:rPr>
                  <m:nor/>
                </m:rPr>
                <m:t xml:space="preserve"> (</m:t>
              </m:r>
              <m:f>
                <m:fPr>
                  <m:type m:val="lin"/>
                  <m:ctrlPr>
                    <w:rPr>
                      <w:rFonts w:ascii="Cambria Math" w:hAnsi="Cambria Math"/>
                      <w:i/>
                    </w:rPr>
                  </m:ctrlPr>
                </m:fPr>
                <m:num>
                  <m:r>
                    <m:rPr>
                      <m:nor/>
                    </m:rPr>
                    <m:t>km</m:t>
                  </m:r>
                </m:num>
                <m:den>
                  <m:r>
                    <m:rPr>
                      <m:nor/>
                    </m:rPr>
                    <m:t>s</m:t>
                  </m:r>
                </m:den>
              </m:f>
              <m:r>
                <m:rPr>
                  <m:nor/>
                </m:rPr>
                <m:t>)</m:t>
              </m:r>
            </m:e>
          </m:mr>
        </m:m>
      </m:oMath>
      <w:r>
        <w:tab/>
      </w:r>
      <w:r w:rsidR="000D301D">
        <w:t>(10-18)</w:t>
      </w:r>
    </w:p>
    <w:p w14:paraId="5F4FAD42" w14:textId="08A20D59" w:rsidR="000D52B6" w:rsidRDefault="000D52B6" w:rsidP="000D52B6">
      <w:pPr>
        <w:pStyle w:val="BodyText"/>
      </w:pPr>
      <w:r>
        <w:t xml:space="preserve">This can be solved for the ballistic limit equation </w:t>
      </w:r>
      <w:r w:rsidRPr="00770929">
        <w:rPr>
          <w:i/>
        </w:rPr>
        <w:t>d</w:t>
      </w:r>
      <w:r w:rsidRPr="00770929">
        <w:rPr>
          <w:i/>
          <w:vertAlign w:val="subscript"/>
        </w:rPr>
        <w:t>c</w:t>
      </w:r>
      <w:r w:rsidRPr="00770929">
        <w:rPr>
          <w:i/>
        </w:rPr>
        <w:t xml:space="preserve"> = B(v,</w:t>
      </w:r>
      <w:r w:rsidRPr="00770929">
        <w:rPr>
          <w:rFonts w:ascii="Symbol" w:eastAsia="Symbol" w:hAnsi="Symbol" w:cs="Symbol"/>
          <w:i/>
        </w:rPr>
        <w:t>J</w:t>
      </w:r>
      <w:r w:rsidRPr="00770929">
        <w:rPr>
          <w:i/>
        </w:rPr>
        <w:t>)</w:t>
      </w:r>
      <w:r>
        <w:t>.</w:t>
      </w:r>
    </w:p>
    <w:p w14:paraId="0EB69565" w14:textId="77777777" w:rsidR="000D52B6" w:rsidRDefault="000D52B6" w:rsidP="009A73BF">
      <w:pPr>
        <w:pStyle w:val="BodyTextKeepwithNext"/>
      </w:pPr>
      <w:r>
        <w:t>Therefore, the mean number of perforations is approximately</w:t>
      </w:r>
    </w:p>
    <w:p w14:paraId="0D8E040F" w14:textId="182324A3" w:rsidR="000D52B6" w:rsidRPr="00E51C28" w:rsidRDefault="0012678B" w:rsidP="009A73BF">
      <w:pPr>
        <w:pStyle w:val="Equationwith"/>
      </w:pPr>
      <w:r>
        <w:tab/>
      </w:r>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A</m:t>
              </m:r>
              <m:r>
                <m:rPr>
                  <m:sty m:val="p"/>
                </m:rPr>
                <w:rPr>
                  <w:rFonts w:ascii="Cambria Math" w:hAnsi="Cambria Math"/>
                </w:rPr>
                <m:t>Δ</m:t>
              </m:r>
              <m:r>
                <w:rPr>
                  <w:rFonts w:ascii="Cambria Math" w:hAnsi="Cambria Math"/>
                </w:rPr>
                <m:t>t</m:t>
              </m:r>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e>
              </m:d>
            </m:e>
          </m:mr>
          <m:m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ρ</m:t>
              </m:r>
              <m:f>
                <m:fPr>
                  <m:ctrlPr>
                    <w:rPr>
                      <w:rFonts w:ascii="Cambria Math" w:hAnsi="Cambria Math"/>
                    </w:rPr>
                  </m:ctrlPr>
                </m:fPr>
                <m:num>
                  <m:r>
                    <w:rPr>
                      <w:rFonts w:ascii="Cambria Math" w:hAnsi="Cambria Math"/>
                    </w:rPr>
                    <m:t>π</m:t>
                  </m:r>
                </m:num>
                <m:den>
                  <m:r>
                    <m:rPr>
                      <m:sty m:val="p"/>
                    </m:rPr>
                    <w:rPr>
                      <w:rFonts w:ascii="Cambria Math" w:hAnsi="Cambria Math"/>
                    </w:rPr>
                    <m:t>6</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4</m:t>
                              </m:r>
                            </m:den>
                          </m:f>
                        </m:e>
                      </m:d>
                    </m:e>
                  </m:d>
                </m:e>
                <m:sup>
                  <m:r>
                    <m:rPr>
                      <m:sty m:val="p"/>
                    </m:rPr>
                    <w:rPr>
                      <w:rFonts w:ascii="Cambria Math" w:hAnsi="Cambria Math"/>
                    </w:rPr>
                    <m:t>3</m:t>
                  </m:r>
                </m:sup>
              </m:sSup>
            </m:e>
          </m:mr>
        </m:m>
      </m:oMath>
      <w:r>
        <w:tab/>
      </w:r>
      <w:r w:rsidR="000D301D">
        <w:t>(10-19)</w:t>
      </w:r>
    </w:p>
    <w:p w14:paraId="1C3E680D" w14:textId="77777777" w:rsidR="000D52B6" w:rsidRDefault="000D52B6" w:rsidP="009A73BF">
      <w:pPr>
        <w:pStyle w:val="BodyTextKeepwithNext"/>
      </w:pPr>
      <w:r>
        <w:t xml:space="preserve">Where </w:t>
      </w:r>
      <w:r w:rsidRPr="00770929">
        <w:rPr>
          <w:i/>
        </w:rPr>
        <w:t>m</w:t>
      </w:r>
      <w:r w:rsidRPr="00770929">
        <w:rPr>
          <w:i/>
          <w:vertAlign w:val="subscript"/>
        </w:rPr>
        <w:t>i</w:t>
      </w:r>
      <w:r>
        <w:t xml:space="preserve"> is the typical perforating ejecta mass for the speed bin computed with a weighted average impact speed. In what follows, linearly spaced speed bins are used with an average impact speed of </w:t>
      </w:r>
    </w:p>
    <w:p w14:paraId="212A81D5" w14:textId="5B261423" w:rsidR="000D52B6" w:rsidRDefault="0012678B" w:rsidP="009A73BF">
      <w:pPr>
        <w:pStyle w:val="Equationwith"/>
      </w:pPr>
      <w:r>
        <w:tab/>
      </w:r>
      <m:oMath>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num>
          <m:den>
            <m:r>
              <m:rPr>
                <m:sty m:val="p"/>
              </m:rPr>
              <w:rPr>
                <w:rFonts w:ascii="Cambria Math" w:hAnsi="Cambria Math"/>
              </w:rPr>
              <m:t>2</m:t>
            </m:r>
          </m:den>
        </m:f>
      </m:oMath>
      <w:r>
        <w:tab/>
      </w:r>
      <w:r w:rsidR="000D301D">
        <w:t>(10-20)</w:t>
      </w:r>
    </w:p>
    <w:p w14:paraId="76C38A50" w14:textId="77777777" w:rsidR="000D52B6" w:rsidRDefault="000D52B6" w:rsidP="009A73BF">
      <w:pPr>
        <w:pStyle w:val="BodyTextKeepwithNext"/>
      </w:pPr>
      <w:r>
        <w:lastRenderedPageBreak/>
        <w:t>And logarithmically spaced speed bins with a log average impact speed of</w:t>
      </w:r>
    </w:p>
    <w:p w14:paraId="469E1945" w14:textId="56E2C79F" w:rsidR="000D52B6" w:rsidRDefault="0012678B" w:rsidP="009A73BF">
      <w:pPr>
        <w:pStyle w:val="Equationwith"/>
      </w:pPr>
      <w:r>
        <w:tab/>
      </w:r>
      <m:oMath>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v</m:t>
                        </m:r>
                      </m:e>
                      <m:sub>
                        <m:r>
                          <w:rPr>
                            <w:rFonts w:ascii="Cambria Math" w:hAnsi="Cambria Math"/>
                          </w:rPr>
                          <m:t>i</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func>
              </m:num>
              <m:den>
                <m:r>
                  <m:rPr>
                    <m:sty m:val="p"/>
                  </m:rPr>
                  <w:rPr>
                    <w:rFonts w:ascii="Cambria Math" w:hAnsi="Cambria Math"/>
                  </w:rPr>
                  <m:t>2</m:t>
                </m:r>
              </m:den>
            </m:f>
          </m:sup>
        </m:sSup>
      </m:oMath>
      <w:r>
        <w:tab/>
      </w:r>
      <w:r w:rsidR="000D301D">
        <w:t>(10-21)</w:t>
      </w:r>
    </w:p>
    <w:p w14:paraId="3A3C4FCC" w14:textId="65D1FA6F" w:rsidR="000D52B6" w:rsidRDefault="3110AB89" w:rsidP="000D52B6">
      <w:pPr>
        <w:pStyle w:val="BodyText"/>
      </w:pPr>
      <w:r>
        <w:t>Figure 10.6-3 is a plot of the two sets of results. The x-axis is the number of speed bins used between 0.01</w:t>
      </w:r>
      <w:r w:rsidR="00F94EC9">
        <w:t> </w:t>
      </w:r>
      <w:r>
        <w:t xml:space="preserve">km/s and 1 km/s. The y-axis is the ratio or the result for 1 </w:t>
      </w:r>
      <w:r w:rsidRPr="3110AB89">
        <w:rPr>
          <w:rFonts w:ascii="Symbol" w:eastAsia="Symbol" w:hAnsi="Symbol" w:cs="Symbol"/>
        </w:rPr>
        <w:t>£</w:t>
      </w:r>
      <w:r>
        <w:t xml:space="preserve"> n </w:t>
      </w:r>
      <w:r w:rsidRPr="3110AB89">
        <w:rPr>
          <w:rFonts w:ascii="Symbol" w:eastAsia="Symbol" w:hAnsi="Symbol" w:cs="Symbol"/>
        </w:rPr>
        <w:t>£</w:t>
      </w:r>
      <w:r>
        <w:t xml:space="preserve"> 50 bins divided by the result for 50 bins, the fully converged answer. The red curve is the plot of the linearly spaced speed bins results and the broken blue curve is the plot of the logarithmically spaced speed bins results.</w:t>
      </w:r>
    </w:p>
    <w:p w14:paraId="36CE15E2" w14:textId="77777777" w:rsidR="000D52B6" w:rsidRDefault="000D52B6" w:rsidP="009A73BF">
      <w:pPr>
        <w:pStyle w:val="FigureCentered"/>
      </w:pPr>
      <w:r>
        <w:rPr>
          <w:noProof/>
        </w:rPr>
        <w:drawing>
          <wp:inline distT="0" distB="0" distL="0" distR="0" wp14:anchorId="3A4445CC" wp14:editId="37F956E1">
            <wp:extent cx="3519805" cy="2620484"/>
            <wp:effectExtent l="0" t="0" r="444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rotWithShape="1">
                    <a:blip r:embed="rId64">
                      <a:extLst>
                        <a:ext uri="{28A0092B-C50C-407E-A947-70E740481C1C}">
                          <a14:useLocalDpi xmlns:a14="http://schemas.microsoft.com/office/drawing/2010/main" val="0"/>
                        </a:ext>
                      </a:extLst>
                    </a:blip>
                    <a:srcRect l="1833" t="4850" r="4089" b="2469"/>
                    <a:stretch/>
                  </pic:blipFill>
                  <pic:spPr bwMode="auto">
                    <a:xfrm>
                      <a:off x="0" y="0"/>
                      <a:ext cx="3521182" cy="2621509"/>
                    </a:xfrm>
                    <a:prstGeom prst="rect">
                      <a:avLst/>
                    </a:prstGeom>
                    <a:ln>
                      <a:noFill/>
                    </a:ln>
                    <a:extLst>
                      <a:ext uri="{53640926-AAD7-44D8-BBD7-CCE9431645EC}">
                        <a14:shadowObscured xmlns:a14="http://schemas.microsoft.com/office/drawing/2010/main"/>
                      </a:ext>
                    </a:extLst>
                  </pic:spPr>
                </pic:pic>
              </a:graphicData>
            </a:graphic>
          </wp:inline>
        </w:drawing>
      </w:r>
    </w:p>
    <w:p w14:paraId="1B2A519A" w14:textId="60604E19" w:rsidR="000D52B6" w:rsidRPr="00DC3406" w:rsidRDefault="3110AB89" w:rsidP="009A73BF">
      <w:pPr>
        <w:pStyle w:val="Figure"/>
      </w:pPr>
      <w:bookmarkStart w:id="515" w:name="_Toc73517357"/>
      <w:bookmarkStart w:id="516" w:name="_Toc80082918"/>
      <w:r>
        <w:t xml:space="preserve">Figure 10.6-3. Ratio of </w:t>
      </w:r>
      <w:r w:rsidR="00D6422F">
        <w:t>C</w:t>
      </w:r>
      <w:r>
        <w:t>onvergence (</w:t>
      </w:r>
      <w:r w:rsidRPr="3110AB89">
        <w:rPr>
          <w:rFonts w:ascii="Symbol" w:eastAsia="Symbol" w:hAnsi="Symbol" w:cs="Symbol"/>
          <w:sz w:val="20"/>
          <w:szCs w:val="20"/>
        </w:rPr>
        <w:t>m</w:t>
      </w:r>
      <w:r w:rsidRPr="3110AB89">
        <w:rPr>
          <w:sz w:val="20"/>
          <w:szCs w:val="20"/>
          <w:vertAlign w:val="subscript"/>
        </w:rPr>
        <w:t>n</w:t>
      </w:r>
      <w:r w:rsidRPr="3110AB89">
        <w:rPr>
          <w:sz w:val="20"/>
          <w:szCs w:val="20"/>
        </w:rPr>
        <w:t>/</w:t>
      </w:r>
      <w:r w:rsidRPr="3110AB89">
        <w:rPr>
          <w:rFonts w:ascii="Symbol" w:eastAsia="Symbol" w:hAnsi="Symbol" w:cs="Symbol"/>
          <w:sz w:val="20"/>
          <w:szCs w:val="20"/>
        </w:rPr>
        <w:t>m</w:t>
      </w:r>
      <w:r w:rsidRPr="3110AB89">
        <w:rPr>
          <w:sz w:val="20"/>
          <w:szCs w:val="20"/>
          <w:vertAlign w:val="subscript"/>
        </w:rPr>
        <w:t>50</w:t>
      </w:r>
      <w:r>
        <w:t xml:space="preserve">) as a </w:t>
      </w:r>
      <w:r w:rsidR="00D6422F">
        <w:t>F</w:t>
      </w:r>
      <w:r>
        <w:t xml:space="preserve">unction of </w:t>
      </w:r>
      <w:r w:rsidR="00D6422F">
        <w:t xml:space="preserve">Speed Bin Spacing </w:t>
      </w:r>
      <w:r>
        <w:t xml:space="preserve">and </w:t>
      </w:r>
      <w:r w:rsidR="00D6422F">
        <w:t>N</w:t>
      </w:r>
      <w:r>
        <w:t xml:space="preserve">umber of </w:t>
      </w:r>
      <w:r w:rsidR="00D6422F">
        <w:t>Speed Bins</w:t>
      </w:r>
      <w:bookmarkEnd w:id="515"/>
      <w:bookmarkEnd w:id="516"/>
    </w:p>
    <w:p w14:paraId="418933E6" w14:textId="6D641989" w:rsidR="000D52B6" w:rsidRDefault="3110AB89" w:rsidP="009A73BF">
      <w:pPr>
        <w:pStyle w:val="BodyTextKeepwithNext"/>
      </w:pPr>
      <w:del w:id="517" w:author="Bullock, Leanna S. (LARC-C101)[TEAMS3]" w:date="2021-08-05T12:24:00Z">
        <w:r w:rsidDel="004D7043">
          <w:delText>We</w:delText>
        </w:r>
        <w:bookmarkStart w:id="518" w:name="_Toc524074199"/>
        <w:r w:rsidDel="004D7043">
          <w:delText xml:space="preserve"> </w:delText>
        </w:r>
      </w:del>
      <w:ins w:id="519" w:author="Bullock, Leanna S. (LARC-C101)[TEAMS3]" w:date="2021-08-05T12:24:00Z">
        <w:r w:rsidR="004D7043">
          <w:t xml:space="preserve">The following is </w:t>
        </w:r>
      </w:ins>
      <w:r>
        <w:t>conclude</w:t>
      </w:r>
      <w:ins w:id="520" w:author="Bullock, Leanna S. (LARC-C101)[TEAMS3]" w:date="2021-08-05T12:24:00Z">
        <w:r w:rsidR="004D7043">
          <w:t>d</w:t>
        </w:r>
      </w:ins>
      <w:r>
        <w:t xml:space="preserve"> from Figure 10.6-3</w:t>
      </w:r>
    </w:p>
    <w:p w14:paraId="4798C5D0" w14:textId="77777777" w:rsidR="000D52B6" w:rsidRDefault="000D52B6" w:rsidP="004947FE">
      <w:pPr>
        <w:pStyle w:val="BodyText"/>
        <w:numPr>
          <w:ilvl w:val="0"/>
          <w:numId w:val="6"/>
        </w:numPr>
      </w:pPr>
      <w:r>
        <w:t>MeMoSeE uses logarithmically spaced speed bins, thus the Bumper number of penetrations calculations will converge faster than if MeMoSeE used linearly spaced speed bins</w:t>
      </w:r>
    </w:p>
    <w:p w14:paraId="4AE98C70" w14:textId="77777777" w:rsidR="000D52B6" w:rsidRDefault="000D52B6" w:rsidP="004947FE">
      <w:pPr>
        <w:pStyle w:val="BodyText"/>
        <w:numPr>
          <w:ilvl w:val="0"/>
          <w:numId w:val="6"/>
        </w:numPr>
      </w:pPr>
      <w:r>
        <w:t>MeMoSeE uses three speed bins and the three speed bin results are a factor of 1.43 overestimate of the penetration risk, hence the Bumper penetration risk estimates using MeMoSeE will lead to conservative spacecraft designs.</w:t>
      </w:r>
    </w:p>
    <w:p w14:paraId="7CBD7049" w14:textId="5881A40B" w:rsidR="000D52B6" w:rsidRDefault="3110AB89" w:rsidP="000D52B6">
      <w:pPr>
        <w:pStyle w:val="BodyText"/>
      </w:pPr>
      <w:r>
        <w:t>Table 10.6-1 lists the number of bins required for better than a factor of 1.43 convergence.</w:t>
      </w:r>
    </w:p>
    <w:p w14:paraId="0A89AB4A" w14:textId="13115445" w:rsidR="000D52B6" w:rsidRPr="00D53E9D" w:rsidRDefault="3110AB89" w:rsidP="002609C1">
      <w:pPr>
        <w:pStyle w:val="Table"/>
      </w:pPr>
      <w:bookmarkStart w:id="521" w:name="_Toc73517362"/>
      <w:bookmarkStart w:id="522" w:name="_Toc80082928"/>
      <w:r>
        <w:t xml:space="preserve">Table 10.6-1. Ratio of </w:t>
      </w:r>
      <w:r w:rsidR="00D6422F">
        <w:t>C</w:t>
      </w:r>
      <w:r>
        <w:t xml:space="preserve">onvergence as a </w:t>
      </w:r>
      <w:r w:rsidR="00D6422F">
        <w:t>F</w:t>
      </w:r>
      <w:r>
        <w:t xml:space="preserve">unction of </w:t>
      </w:r>
      <w:r w:rsidR="00D6422F">
        <w:t xml:space="preserve">Speed Bin Spacing </w:t>
      </w:r>
      <w:r>
        <w:t xml:space="preserve">and </w:t>
      </w:r>
      <w:r w:rsidR="00D6422F">
        <w:t>N</w:t>
      </w:r>
      <w:r>
        <w:t xml:space="preserve">umber of </w:t>
      </w:r>
      <w:r w:rsidR="00D6422F">
        <w:t>Speed Bins</w:t>
      </w:r>
      <w:bookmarkEnd w:id="521"/>
      <w:bookmarkEnd w:id="522"/>
    </w:p>
    <w:tbl>
      <w:tblPr>
        <w:tblStyle w:val="TableGrid"/>
        <w:tblW w:w="7110" w:type="dxa"/>
        <w:jc w:val="center"/>
        <w:tblLayout w:type="fixed"/>
        <w:tblCellMar>
          <w:left w:w="43" w:type="dxa"/>
          <w:right w:w="43" w:type="dxa"/>
        </w:tblCellMar>
        <w:tblLook w:val="04A0" w:firstRow="1" w:lastRow="0" w:firstColumn="1" w:lastColumn="0" w:noHBand="0" w:noVBand="1"/>
      </w:tblPr>
      <w:tblGrid>
        <w:gridCol w:w="2370"/>
        <w:gridCol w:w="2370"/>
        <w:gridCol w:w="2370"/>
      </w:tblGrid>
      <w:tr w:rsidR="000D52B6" w:rsidRPr="00F94EC9" w14:paraId="47E155F4" w14:textId="77777777" w:rsidTr="00BB1B90">
        <w:trPr>
          <w:trHeight w:val="300"/>
          <w:jc w:val="center"/>
        </w:trPr>
        <w:tc>
          <w:tcPr>
            <w:tcW w:w="2370" w:type="dxa"/>
            <w:noWrap/>
            <w:vAlign w:val="center"/>
            <w:hideMark/>
          </w:tcPr>
          <w:p w14:paraId="5E7CF8A4" w14:textId="209B318A" w:rsidR="000D52B6" w:rsidRPr="00F94EC9" w:rsidRDefault="000D52B6" w:rsidP="00BB1B90">
            <w:pPr>
              <w:jc w:val="center"/>
              <w:rPr>
                <w:szCs w:val="24"/>
              </w:rPr>
            </w:pPr>
            <w:r w:rsidRPr="00F94EC9">
              <w:rPr>
                <w:szCs w:val="24"/>
              </w:rPr>
              <w:t>Ratio of convergence,</w:t>
            </w:r>
          </w:p>
          <w:p w14:paraId="7B5BA5B5" w14:textId="77777777" w:rsidR="000D52B6" w:rsidRPr="00F94EC9" w:rsidRDefault="000D52B6" w:rsidP="00BB1B90">
            <w:pPr>
              <w:jc w:val="center"/>
              <w:rPr>
                <w:szCs w:val="24"/>
              </w:rPr>
            </w:pPr>
            <w:r w:rsidRPr="00F94EC9">
              <w:rPr>
                <w:rFonts w:ascii="Symbol" w:eastAsia="Symbol" w:hAnsi="Symbol" w:cs="Symbol"/>
                <w:szCs w:val="24"/>
              </w:rPr>
              <w:t>m</w:t>
            </w:r>
            <w:r w:rsidRPr="00F94EC9">
              <w:rPr>
                <w:szCs w:val="24"/>
                <w:vertAlign w:val="subscript"/>
              </w:rPr>
              <w:t>n</w:t>
            </w:r>
            <w:r w:rsidRPr="00F94EC9">
              <w:rPr>
                <w:szCs w:val="24"/>
              </w:rPr>
              <w:t>/</w:t>
            </w:r>
            <w:r w:rsidRPr="00F94EC9">
              <w:rPr>
                <w:rFonts w:ascii="Symbol" w:eastAsia="Symbol" w:hAnsi="Symbol" w:cs="Symbol"/>
                <w:szCs w:val="24"/>
              </w:rPr>
              <w:t>m</w:t>
            </w:r>
            <w:r w:rsidRPr="00F94EC9">
              <w:rPr>
                <w:szCs w:val="24"/>
                <w:vertAlign w:val="subscript"/>
              </w:rPr>
              <w:t>50</w:t>
            </w:r>
          </w:p>
        </w:tc>
        <w:tc>
          <w:tcPr>
            <w:tcW w:w="2370" w:type="dxa"/>
            <w:noWrap/>
            <w:vAlign w:val="center"/>
            <w:hideMark/>
          </w:tcPr>
          <w:p w14:paraId="05F113CF" w14:textId="77777777" w:rsidR="000D52B6" w:rsidRPr="00F94EC9" w:rsidRDefault="000D52B6" w:rsidP="00BB1B90">
            <w:pPr>
              <w:jc w:val="center"/>
              <w:rPr>
                <w:szCs w:val="24"/>
              </w:rPr>
            </w:pPr>
            <w:r w:rsidRPr="00F94EC9">
              <w:rPr>
                <w:szCs w:val="24"/>
              </w:rPr>
              <w:t>Number of linearly spaced speed bins</w:t>
            </w:r>
          </w:p>
        </w:tc>
        <w:tc>
          <w:tcPr>
            <w:tcW w:w="2370" w:type="dxa"/>
            <w:noWrap/>
            <w:vAlign w:val="center"/>
            <w:hideMark/>
          </w:tcPr>
          <w:p w14:paraId="0C9193D7" w14:textId="77777777" w:rsidR="000D52B6" w:rsidRPr="00F94EC9" w:rsidRDefault="000D52B6" w:rsidP="00BB1B90">
            <w:pPr>
              <w:jc w:val="center"/>
              <w:rPr>
                <w:szCs w:val="24"/>
              </w:rPr>
            </w:pPr>
            <w:r w:rsidRPr="00F94EC9">
              <w:rPr>
                <w:szCs w:val="24"/>
              </w:rPr>
              <w:t>Number of logarithmically spaced speed bins</w:t>
            </w:r>
          </w:p>
        </w:tc>
      </w:tr>
      <w:tr w:rsidR="000D52B6" w:rsidRPr="00F94EC9" w14:paraId="36E888F3" w14:textId="77777777" w:rsidTr="00F94EC9">
        <w:trPr>
          <w:trHeight w:val="300"/>
          <w:jc w:val="center"/>
        </w:trPr>
        <w:tc>
          <w:tcPr>
            <w:tcW w:w="2370" w:type="dxa"/>
            <w:noWrap/>
            <w:hideMark/>
          </w:tcPr>
          <w:p w14:paraId="2AAB49FC" w14:textId="77777777" w:rsidR="000D52B6" w:rsidRPr="00F94EC9" w:rsidRDefault="000D52B6" w:rsidP="00F94EC9">
            <w:pPr>
              <w:jc w:val="center"/>
              <w:rPr>
                <w:color w:val="000000"/>
                <w:szCs w:val="24"/>
              </w:rPr>
            </w:pPr>
            <w:r w:rsidRPr="00F94EC9">
              <w:rPr>
                <w:color w:val="000000"/>
                <w:szCs w:val="24"/>
              </w:rPr>
              <w:t>1.10</w:t>
            </w:r>
          </w:p>
        </w:tc>
        <w:tc>
          <w:tcPr>
            <w:tcW w:w="2370" w:type="dxa"/>
            <w:noWrap/>
            <w:hideMark/>
          </w:tcPr>
          <w:p w14:paraId="084201F2" w14:textId="77777777" w:rsidR="000D52B6" w:rsidRPr="00F94EC9" w:rsidRDefault="000D52B6" w:rsidP="00F94EC9">
            <w:pPr>
              <w:jc w:val="center"/>
              <w:rPr>
                <w:color w:val="000000"/>
                <w:szCs w:val="24"/>
              </w:rPr>
            </w:pPr>
            <w:r w:rsidRPr="00F94EC9">
              <w:rPr>
                <w:color w:val="000000"/>
                <w:szCs w:val="24"/>
              </w:rPr>
              <w:t>36</w:t>
            </w:r>
          </w:p>
        </w:tc>
        <w:tc>
          <w:tcPr>
            <w:tcW w:w="2370" w:type="dxa"/>
            <w:noWrap/>
            <w:hideMark/>
          </w:tcPr>
          <w:p w14:paraId="675159A2" w14:textId="77777777" w:rsidR="000D52B6" w:rsidRPr="00F94EC9" w:rsidRDefault="000D52B6" w:rsidP="00F94EC9">
            <w:pPr>
              <w:jc w:val="center"/>
              <w:rPr>
                <w:color w:val="000000"/>
                <w:szCs w:val="24"/>
              </w:rPr>
            </w:pPr>
            <w:r w:rsidRPr="00F94EC9">
              <w:rPr>
                <w:color w:val="000000"/>
                <w:szCs w:val="24"/>
              </w:rPr>
              <w:t>8</w:t>
            </w:r>
          </w:p>
        </w:tc>
      </w:tr>
      <w:tr w:rsidR="000D52B6" w:rsidRPr="00F94EC9" w14:paraId="498ED109" w14:textId="77777777" w:rsidTr="00F94EC9">
        <w:trPr>
          <w:trHeight w:val="300"/>
          <w:jc w:val="center"/>
        </w:trPr>
        <w:tc>
          <w:tcPr>
            <w:tcW w:w="2370" w:type="dxa"/>
            <w:noWrap/>
            <w:hideMark/>
          </w:tcPr>
          <w:p w14:paraId="11DA97BD" w14:textId="77777777" w:rsidR="000D52B6" w:rsidRPr="00F94EC9" w:rsidRDefault="000D52B6" w:rsidP="00F94EC9">
            <w:pPr>
              <w:jc w:val="center"/>
              <w:rPr>
                <w:color w:val="000000"/>
                <w:szCs w:val="24"/>
              </w:rPr>
            </w:pPr>
            <w:r w:rsidRPr="00F94EC9">
              <w:rPr>
                <w:color w:val="000000"/>
                <w:szCs w:val="24"/>
              </w:rPr>
              <w:t>1.05</w:t>
            </w:r>
          </w:p>
        </w:tc>
        <w:tc>
          <w:tcPr>
            <w:tcW w:w="2370" w:type="dxa"/>
            <w:noWrap/>
            <w:hideMark/>
          </w:tcPr>
          <w:p w14:paraId="09FBEFC0" w14:textId="77777777" w:rsidR="000D52B6" w:rsidRPr="00F94EC9" w:rsidRDefault="000D52B6" w:rsidP="00F94EC9">
            <w:pPr>
              <w:jc w:val="center"/>
              <w:rPr>
                <w:color w:val="000000"/>
                <w:szCs w:val="24"/>
              </w:rPr>
            </w:pPr>
            <w:r w:rsidRPr="00F94EC9">
              <w:rPr>
                <w:color w:val="000000"/>
                <w:szCs w:val="24"/>
              </w:rPr>
              <w:t>42</w:t>
            </w:r>
          </w:p>
        </w:tc>
        <w:tc>
          <w:tcPr>
            <w:tcW w:w="2370" w:type="dxa"/>
            <w:noWrap/>
            <w:hideMark/>
          </w:tcPr>
          <w:p w14:paraId="2129542C" w14:textId="77777777" w:rsidR="000D52B6" w:rsidRPr="00F94EC9" w:rsidRDefault="000D52B6" w:rsidP="00F94EC9">
            <w:pPr>
              <w:jc w:val="center"/>
              <w:rPr>
                <w:color w:val="000000"/>
                <w:szCs w:val="24"/>
              </w:rPr>
            </w:pPr>
            <w:r w:rsidRPr="00F94EC9">
              <w:rPr>
                <w:color w:val="000000"/>
                <w:szCs w:val="24"/>
              </w:rPr>
              <w:t>11</w:t>
            </w:r>
          </w:p>
        </w:tc>
      </w:tr>
      <w:tr w:rsidR="000D52B6" w:rsidRPr="00F94EC9" w14:paraId="6855D2C8" w14:textId="77777777" w:rsidTr="00F94EC9">
        <w:trPr>
          <w:trHeight w:val="300"/>
          <w:jc w:val="center"/>
        </w:trPr>
        <w:tc>
          <w:tcPr>
            <w:tcW w:w="2370" w:type="dxa"/>
            <w:noWrap/>
            <w:hideMark/>
          </w:tcPr>
          <w:p w14:paraId="06F610D4" w14:textId="77777777" w:rsidR="000D52B6" w:rsidRPr="00F94EC9" w:rsidRDefault="000D52B6" w:rsidP="00F94EC9">
            <w:pPr>
              <w:jc w:val="center"/>
              <w:rPr>
                <w:color w:val="000000"/>
                <w:szCs w:val="24"/>
              </w:rPr>
            </w:pPr>
            <w:r w:rsidRPr="00F94EC9">
              <w:rPr>
                <w:color w:val="000000"/>
                <w:szCs w:val="24"/>
              </w:rPr>
              <w:t>1.01</w:t>
            </w:r>
          </w:p>
        </w:tc>
        <w:tc>
          <w:tcPr>
            <w:tcW w:w="2370" w:type="dxa"/>
            <w:noWrap/>
            <w:hideMark/>
          </w:tcPr>
          <w:p w14:paraId="28F03E3A" w14:textId="77777777" w:rsidR="000D52B6" w:rsidRPr="00F94EC9" w:rsidRDefault="000D52B6" w:rsidP="00F94EC9">
            <w:pPr>
              <w:jc w:val="center"/>
              <w:rPr>
                <w:color w:val="000000"/>
                <w:szCs w:val="24"/>
              </w:rPr>
            </w:pPr>
            <w:r w:rsidRPr="00F94EC9">
              <w:rPr>
                <w:color w:val="000000"/>
                <w:szCs w:val="24"/>
              </w:rPr>
              <w:t>48</w:t>
            </w:r>
          </w:p>
        </w:tc>
        <w:tc>
          <w:tcPr>
            <w:tcW w:w="2370" w:type="dxa"/>
            <w:noWrap/>
            <w:hideMark/>
          </w:tcPr>
          <w:p w14:paraId="23900D2A" w14:textId="77777777" w:rsidR="000D52B6" w:rsidRPr="00F94EC9" w:rsidRDefault="000D52B6" w:rsidP="00F94EC9">
            <w:pPr>
              <w:jc w:val="center"/>
              <w:rPr>
                <w:color w:val="000000"/>
                <w:szCs w:val="24"/>
              </w:rPr>
            </w:pPr>
            <w:r w:rsidRPr="00F94EC9">
              <w:rPr>
                <w:color w:val="000000"/>
                <w:szCs w:val="24"/>
              </w:rPr>
              <w:t>39</w:t>
            </w:r>
          </w:p>
        </w:tc>
      </w:tr>
    </w:tbl>
    <w:p w14:paraId="188D403C" w14:textId="77777777" w:rsidR="00BB1B90" w:rsidRDefault="00BB1B90" w:rsidP="00BB1B90">
      <w:pPr>
        <w:pStyle w:val="Heading2"/>
      </w:pPr>
      <w:bookmarkStart w:id="523" w:name="_Toc80082845"/>
      <w:bookmarkStart w:id="524" w:name="_Hlk79995876"/>
      <w:bookmarkStart w:id="525" w:name="_Toc524074200"/>
      <w:bookmarkEnd w:id="518"/>
      <w:r>
        <w:lastRenderedPageBreak/>
        <w:t>11.0</w:t>
      </w:r>
      <w:r w:rsidRPr="004423D0">
        <w:tab/>
      </w:r>
      <w:r>
        <w:t>MeMoSeE Software Review</w:t>
      </w:r>
      <w:bookmarkEnd w:id="523"/>
    </w:p>
    <w:p w14:paraId="7DE5EC40" w14:textId="77777777" w:rsidR="00BB1B90" w:rsidRDefault="00BB1B90" w:rsidP="00BB1B90">
      <w:pPr>
        <w:pStyle w:val="BodyText"/>
      </w:pPr>
      <w:r>
        <w:t xml:space="preserve">Source code for the MeMoSeE software under review was provided to the NESC review team in </w:t>
      </w:r>
      <w:r w:rsidRPr="00BB1B90">
        <w:t>January</w:t>
      </w:r>
      <w:r>
        <w:t xml:space="preserve"> 2021. The last revision to the source was time-stamped August 5, 2020. The reviewer was unable to find a version number in the source or the output to further identify the software under review.</w:t>
      </w:r>
    </w:p>
    <w:p w14:paraId="78A544C3" w14:textId="77777777" w:rsidR="00BB1B90" w:rsidRPr="00552342" w:rsidRDefault="00BB1B90" w:rsidP="00BB1B90">
      <w:pPr>
        <w:pStyle w:val="BodyText"/>
        <w:rPr>
          <w:b/>
          <w:bCs/>
        </w:rPr>
      </w:pPr>
      <w:r w:rsidRPr="00552342">
        <w:rPr>
          <w:b/>
          <w:bCs/>
        </w:rPr>
        <w:t>11.1</w:t>
      </w:r>
      <w:r>
        <w:rPr>
          <w:b/>
          <w:bCs/>
        </w:rPr>
        <w:tab/>
      </w:r>
      <w:r w:rsidRPr="00552342">
        <w:rPr>
          <w:b/>
          <w:bCs/>
        </w:rPr>
        <w:t>Software Issues</w:t>
      </w:r>
    </w:p>
    <w:p w14:paraId="774BF43B" w14:textId="77777777" w:rsidR="00BB1B90" w:rsidRDefault="00BB1B90" w:rsidP="00BB1B90">
      <w:pPr>
        <w:pStyle w:val="BodyText"/>
      </w:pPr>
      <w:r>
        <w:t>The assessment team conducted a review of the source code and identified a number of issues with the software the developer should consider in future updates to the code.</w:t>
      </w:r>
    </w:p>
    <w:p w14:paraId="37E58454" w14:textId="66EAA2CA" w:rsidR="00BB1B90" w:rsidRDefault="00BB1B90" w:rsidP="00BB1B90">
      <w:pPr>
        <w:pStyle w:val="Heading3"/>
        <w:rPr>
          <w:ins w:id="526" w:author="Bullock, Leanna S. (LARC-C101)[TEAMS3]" w:date="2021-08-16T09:57:00Z"/>
        </w:rPr>
      </w:pPr>
      <w:bookmarkStart w:id="527" w:name="_Toc80082846"/>
      <w:r>
        <w:t>11.1.1</w:t>
      </w:r>
      <w:r w:rsidRPr="004423D0">
        <w:tab/>
      </w:r>
      <w:r>
        <w:t xml:space="preserve">MeMoSeE </w:t>
      </w:r>
      <w:del w:id="528" w:author="Bullock, Leanna S. (LARC-C101)[TEAMS3]" w:date="2021-08-16T09:59:00Z">
        <w:r w:rsidDel="000C277D">
          <w:delText xml:space="preserve">does not compile with the </w:delText>
        </w:r>
      </w:del>
      <w:r>
        <w:t xml:space="preserve">Intel c++ </w:t>
      </w:r>
      <w:del w:id="529" w:author="Bullock, Leanna S. (LARC-C101)[TEAMS3]" w:date="2021-08-16T09:59:00Z">
        <w:r w:rsidDel="000C277D">
          <w:delText>compiler</w:delText>
        </w:r>
      </w:del>
      <w:ins w:id="530" w:author="Bullock, Leanna S. (LARC-C101)[TEAMS3]" w:date="2021-08-16T09:59:00Z">
        <w:r w:rsidR="000C277D">
          <w:t>Compiler Error</w:t>
        </w:r>
      </w:ins>
      <w:bookmarkEnd w:id="527"/>
    </w:p>
    <w:p w14:paraId="3E720278" w14:textId="396B0CD1" w:rsidR="000C277D" w:rsidRPr="000C277D" w:rsidRDefault="000C277D" w:rsidP="006C68AB">
      <w:pPr>
        <w:pStyle w:val="BodyText"/>
      </w:pPr>
      <w:ins w:id="531" w:author="Bullock, Leanna S. (LARC-C101)[TEAMS3]" w:date="2021-08-16T09:57:00Z">
        <w:r>
          <w:t>MeMoSeE does not compile with the Intel c++ compiler.</w:t>
        </w:r>
      </w:ins>
    </w:p>
    <w:p w14:paraId="7B125EF5" w14:textId="77777777" w:rsidR="00BB1B90" w:rsidRDefault="00BB1B90" w:rsidP="00BB1B90">
      <w:pPr>
        <w:pStyle w:val="BodyTextKeepwithNext"/>
      </w:pPr>
      <w:r>
        <w:t xml:space="preserve">The Intel c++ compiler threw a compilation error on a typo. A </w:t>
      </w:r>
      <w:r w:rsidRPr="00FD1FBF">
        <w:rPr>
          <w:rFonts w:ascii="Consolas" w:hAnsi="Consolas"/>
          <w:color w:val="000000"/>
          <w:sz w:val="19"/>
          <w:szCs w:val="19"/>
        </w:rPr>
        <w:t>cout</w:t>
      </w:r>
      <w:r>
        <w:t xml:space="preserve"> statement in </w:t>
      </w:r>
      <w:r w:rsidRPr="00700B4F">
        <w:rPr>
          <w:rFonts w:ascii="Consolas" w:hAnsi="Consolas"/>
          <w:color w:val="2B91AF"/>
          <w:sz w:val="19"/>
          <w:szCs w:val="19"/>
        </w:rPr>
        <w:t>ImpactSites_and_ROI</w:t>
      </w:r>
      <w:r w:rsidRPr="00700B4F">
        <w:rPr>
          <w:rFonts w:ascii="Consolas" w:hAnsi="Consolas"/>
          <w:color w:val="000000"/>
          <w:sz w:val="19"/>
          <w:szCs w:val="19"/>
        </w:rPr>
        <w:t>::getDbeta</w:t>
      </w:r>
      <w:r>
        <w:t xml:space="preserve"> in the file </w:t>
      </w:r>
      <w:r w:rsidRPr="00595A29">
        <w:rPr>
          <w:i/>
        </w:rPr>
        <w:t>lunarEjecta_SecondaryFluxData.cpp</w:t>
      </w:r>
      <w:r>
        <w:t xml:space="preserve"> </w:t>
      </w:r>
    </w:p>
    <w:p w14:paraId="0AD1D20C"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w:t>
      </w:r>
      <w:r w:rsidRPr="007544CE">
        <w:rPr>
          <w:rFonts w:ascii="Consolas" w:hAnsi="Consolas" w:cs="Consolas"/>
          <w:color w:val="2B91AF"/>
          <w:sz w:val="16"/>
          <w:szCs w:val="19"/>
        </w:rPr>
        <w:t>ImpactSites_and_ROI</w:t>
      </w:r>
      <w:r w:rsidRPr="007544CE">
        <w:rPr>
          <w:rFonts w:ascii="Consolas" w:hAnsi="Consolas" w:cs="Consolas"/>
          <w:color w:val="000000"/>
          <w:sz w:val="16"/>
          <w:szCs w:val="19"/>
        </w:rPr>
        <w:t>::getDbeta(</w:t>
      </w: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w:t>
      </w:r>
      <w:r w:rsidRPr="007544CE">
        <w:rPr>
          <w:rFonts w:ascii="Consolas" w:hAnsi="Consolas" w:cs="Consolas"/>
          <w:color w:val="808080"/>
          <w:sz w:val="16"/>
          <w:szCs w:val="19"/>
        </w:rPr>
        <w:t>D0</w:t>
      </w:r>
      <w:r w:rsidRPr="007544CE">
        <w:rPr>
          <w:rFonts w:ascii="Consolas" w:hAnsi="Consolas" w:cs="Consolas"/>
          <w:color w:val="000000"/>
          <w:sz w:val="16"/>
          <w:szCs w:val="19"/>
        </w:rPr>
        <w:t xml:space="preserve">, </w:t>
      </w: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w:t>
      </w:r>
      <w:r w:rsidRPr="007544CE">
        <w:rPr>
          <w:rFonts w:ascii="Consolas" w:hAnsi="Consolas" w:cs="Consolas"/>
          <w:color w:val="808080"/>
          <w:sz w:val="16"/>
          <w:szCs w:val="19"/>
        </w:rPr>
        <w:t>D1</w:t>
      </w:r>
      <w:r w:rsidRPr="007544CE">
        <w:rPr>
          <w:rFonts w:ascii="Consolas" w:hAnsi="Consolas" w:cs="Consolas"/>
          <w:color w:val="000000"/>
          <w:sz w:val="16"/>
          <w:szCs w:val="19"/>
        </w:rPr>
        <w:t xml:space="preserve">) </w:t>
      </w:r>
      <w:r w:rsidRPr="007544CE">
        <w:rPr>
          <w:rFonts w:ascii="Consolas" w:hAnsi="Consolas" w:cs="Consolas"/>
          <w:color w:val="008000"/>
          <w:sz w:val="16"/>
          <w:szCs w:val="19"/>
        </w:rPr>
        <w:t>// D's in units of circumference (2*Pi*rm)</w:t>
      </w:r>
    </w:p>
    <w:p w14:paraId="2E73BF59"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w:t>
      </w:r>
    </w:p>
    <w:p w14:paraId="29807A85"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D = (</w:t>
      </w:r>
      <w:r w:rsidRPr="007544CE">
        <w:rPr>
          <w:rFonts w:ascii="Consolas" w:hAnsi="Consolas" w:cs="Consolas"/>
          <w:color w:val="808080"/>
          <w:sz w:val="16"/>
          <w:szCs w:val="19"/>
        </w:rPr>
        <w:t>D0</w:t>
      </w:r>
      <w:r w:rsidRPr="007544CE">
        <w:rPr>
          <w:rFonts w:ascii="Consolas" w:hAnsi="Consolas" w:cs="Consolas"/>
          <w:color w:val="000000"/>
          <w:sz w:val="16"/>
          <w:szCs w:val="19"/>
        </w:rPr>
        <w:t xml:space="preserve"> + </w:t>
      </w:r>
      <w:r w:rsidRPr="007544CE">
        <w:rPr>
          <w:rFonts w:ascii="Consolas" w:hAnsi="Consolas" w:cs="Consolas"/>
          <w:color w:val="808080"/>
          <w:sz w:val="16"/>
          <w:szCs w:val="19"/>
        </w:rPr>
        <w:t>D1</w:t>
      </w:r>
      <w:r w:rsidRPr="007544CE">
        <w:rPr>
          <w:rFonts w:ascii="Consolas" w:hAnsi="Consolas" w:cs="Consolas"/>
          <w:color w:val="000000"/>
          <w:sz w:val="16"/>
          <w:szCs w:val="19"/>
        </w:rPr>
        <w:t xml:space="preserve">) / 2.; </w:t>
      </w:r>
      <w:r w:rsidRPr="007544CE">
        <w:rPr>
          <w:rFonts w:ascii="Consolas" w:hAnsi="Consolas" w:cs="Consolas"/>
          <w:color w:val="008000"/>
          <w:sz w:val="16"/>
          <w:szCs w:val="19"/>
        </w:rPr>
        <w:t>// units of circ (2pi*rm)</w:t>
      </w:r>
    </w:p>
    <w:p w14:paraId="40E91B34"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r w:rsidRPr="007544CE">
        <w:rPr>
          <w:rFonts w:ascii="Consolas" w:hAnsi="Consolas" w:cs="Consolas"/>
          <w:color w:val="008000"/>
          <w:sz w:val="16"/>
          <w:szCs w:val="19"/>
        </w:rPr>
        <w:t>// use https://en.wikipedia.org/wiki/Spherical_trigonometry#Napier's_rules_for_right_spherical_triangles</w:t>
      </w:r>
    </w:p>
    <w:p w14:paraId="49C58064"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t xml:space="preserve">cout </w:t>
      </w:r>
      <w:r w:rsidRPr="007544CE">
        <w:rPr>
          <w:rFonts w:ascii="Consolas" w:hAnsi="Consolas" w:cs="Consolas"/>
          <w:color w:val="A31515"/>
          <w:sz w:val="16"/>
          <w:szCs w:val="19"/>
        </w:rPr>
        <w:t>"getDbeta: = "</w:t>
      </w:r>
      <w:r w:rsidRPr="007544CE">
        <w:rPr>
          <w:rFonts w:ascii="Consolas" w:hAnsi="Consolas" w:cs="Consolas"/>
          <w:color w:val="000000"/>
          <w:sz w:val="16"/>
          <w:szCs w:val="19"/>
        </w:rPr>
        <w:t xml:space="preserve"> &lt;&lt; atan2(tan(ROI_radius/radius), sin(2.*PI*D + ROI_radius/radius)) / DtoR &lt;&lt; endl;</w:t>
      </w:r>
    </w:p>
    <w:p w14:paraId="38DB68C0"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r w:rsidRPr="007544CE">
        <w:rPr>
          <w:rFonts w:ascii="Consolas" w:hAnsi="Consolas" w:cs="Consolas"/>
          <w:color w:val="0000FF"/>
          <w:sz w:val="16"/>
          <w:szCs w:val="19"/>
        </w:rPr>
        <w:t>return</w:t>
      </w:r>
      <w:r w:rsidRPr="007544CE">
        <w:rPr>
          <w:rFonts w:ascii="Consolas" w:hAnsi="Consolas" w:cs="Consolas"/>
          <w:color w:val="000000"/>
          <w:sz w:val="16"/>
          <w:szCs w:val="19"/>
        </w:rPr>
        <w:t xml:space="preserve"> atan2(tan(ROI_radius/radius), sin(2.*PI*D + ROI_radius/radius));</w:t>
      </w:r>
    </w:p>
    <w:p w14:paraId="544E6138"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p>
    <w:p w14:paraId="5DF48885"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w:t>
      </w:r>
    </w:p>
    <w:p w14:paraId="092634BB" w14:textId="77777777" w:rsidR="00BB1B90" w:rsidRDefault="00BB1B90" w:rsidP="00BB1B90">
      <w:pPr>
        <w:pStyle w:val="BodyText"/>
        <w:rPr>
          <w:rFonts w:ascii="Consolas" w:hAnsi="Consolas"/>
          <w:color w:val="000000"/>
          <w:sz w:val="19"/>
          <w:szCs w:val="19"/>
        </w:rPr>
      </w:pPr>
      <w:r>
        <w:t xml:space="preserve">should have a </w:t>
      </w:r>
      <w:r w:rsidRPr="00FD1FBF">
        <w:rPr>
          <w:rFonts w:ascii="Consolas" w:hAnsi="Consolas"/>
          <w:color w:val="000000"/>
          <w:sz w:val="19"/>
          <w:szCs w:val="19"/>
        </w:rPr>
        <w:t>&lt;&lt;</w:t>
      </w:r>
      <w:r>
        <w:t xml:space="preserve"> operator between the </w:t>
      </w:r>
      <w:r w:rsidRPr="00FD1FBF">
        <w:rPr>
          <w:rFonts w:ascii="Consolas" w:hAnsi="Consolas"/>
          <w:color w:val="000000"/>
          <w:sz w:val="19"/>
          <w:szCs w:val="19"/>
        </w:rPr>
        <w:t>cout</w:t>
      </w:r>
      <w:r>
        <w:t xml:space="preserve"> and the string </w:t>
      </w:r>
      <w:r w:rsidRPr="00FD1FBF">
        <w:rPr>
          <w:rFonts w:ascii="Consolas" w:hAnsi="Consolas"/>
          <w:color w:val="000000"/>
          <w:sz w:val="19"/>
          <w:szCs w:val="19"/>
        </w:rPr>
        <w:t>“getDbeta = “</w:t>
      </w:r>
      <w:r>
        <w:rPr>
          <w:rFonts w:ascii="Consolas" w:hAnsi="Consolas"/>
          <w:color w:val="000000"/>
          <w:sz w:val="19"/>
          <w:szCs w:val="19"/>
        </w:rPr>
        <w:t>.</w:t>
      </w:r>
    </w:p>
    <w:p w14:paraId="19C19851" w14:textId="77777777" w:rsidR="00BB1B90" w:rsidRDefault="00BB1B90" w:rsidP="00BB1B90">
      <w:pPr>
        <w:pStyle w:val="BodyText"/>
      </w:pPr>
      <w:r w:rsidRPr="005206F6">
        <w:t xml:space="preserve">This indicates that </w:t>
      </w:r>
      <w:r>
        <w:t>the operating code was edited without testing before distribution to the review team.</w:t>
      </w:r>
    </w:p>
    <w:p w14:paraId="32FD1F9D" w14:textId="2A5E5904" w:rsidR="00BB1B90" w:rsidRPr="00152780" w:rsidRDefault="006C68AB" w:rsidP="006C68AB">
      <w:pPr>
        <w:pStyle w:val="BodyText"/>
      </w:pPr>
      <w:bookmarkStart w:id="532" w:name="_Hlk80022607"/>
      <w:bookmarkStart w:id="533" w:name="_Hlk80035773"/>
      <w:r w:rsidRPr="006C68AB">
        <w:rPr>
          <w:b/>
          <w:bCs/>
        </w:rPr>
        <w:t xml:space="preserve">Finding </w:t>
      </w:r>
      <w:r w:rsidRPr="00152780">
        <w:rPr>
          <w:b/>
          <w:bCs/>
        </w:rPr>
        <w:t xml:space="preserve">23: </w:t>
      </w:r>
      <w:r w:rsidR="00BB1B90" w:rsidRPr="00152780">
        <w:t>The MeMoSeE software does not compile with the Intel c++ compiler.</w:t>
      </w:r>
      <w:bookmarkEnd w:id="532"/>
    </w:p>
    <w:p w14:paraId="33B288C0" w14:textId="3F8F4CDC" w:rsidR="00BB1B90" w:rsidRDefault="00BB1B90" w:rsidP="00BB1B90">
      <w:pPr>
        <w:pStyle w:val="Heading3"/>
        <w:rPr>
          <w:ins w:id="534" w:author="Bullock, Leanna S. (LARC-C101)[TEAMS3]" w:date="2021-08-16T09:58:00Z"/>
        </w:rPr>
      </w:pPr>
      <w:bookmarkStart w:id="535" w:name="_Toc80082847"/>
      <w:bookmarkEnd w:id="533"/>
      <w:r>
        <w:t>11.1.2</w:t>
      </w:r>
      <w:r w:rsidRPr="004423D0">
        <w:tab/>
      </w:r>
      <w:r>
        <w:t xml:space="preserve">MeMoSeE </w:t>
      </w:r>
      <w:del w:id="536" w:author="Bullock, Leanna S. (LARC-C101)[TEAMS3]" w:date="2021-08-16T09:59:00Z">
        <w:r w:rsidRPr="00BB1B90" w:rsidDel="000C277D">
          <w:delText>Does</w:delText>
        </w:r>
        <w:r w:rsidDel="000C277D">
          <w:delText xml:space="preserve"> Not Run When Compiled Debug with Intel c++ Compiler due to an </w:delText>
        </w:r>
      </w:del>
      <w:r>
        <w:t>Array Out of Bounds Error</w:t>
      </w:r>
      <w:bookmarkEnd w:id="535"/>
    </w:p>
    <w:p w14:paraId="68DF7FF9" w14:textId="3BB7E344" w:rsidR="000C277D" w:rsidRPr="000C277D" w:rsidRDefault="000C277D" w:rsidP="00A55F5D">
      <w:pPr>
        <w:pStyle w:val="BodyText"/>
      </w:pPr>
      <w:ins w:id="537" w:author="Bullock, Leanna S. (LARC-C101)[TEAMS3]" w:date="2021-08-16T09:58:00Z">
        <w:r>
          <w:t xml:space="preserve">MeMoSeE </w:t>
        </w:r>
        <w:r w:rsidRPr="00BB1B90">
          <w:t>does</w:t>
        </w:r>
        <w:r>
          <w:t xml:space="preserve"> not run when compiled debug with intel c++ compiler due to an array out of bounds error.</w:t>
        </w:r>
      </w:ins>
    </w:p>
    <w:p w14:paraId="633508DC" w14:textId="77777777" w:rsidR="00BB1B90" w:rsidRDefault="00BB1B90" w:rsidP="00BB1B90">
      <w:pPr>
        <w:pStyle w:val="BodyText"/>
      </w:pPr>
      <w:r>
        <w:t>MeMoSeE throws an array out of bounds runtime error when compiled debug using the Intel c++ compiler. The release executable compiles with less error checking and runs to completion. Accessing arrays out of bounds can lead to unexpected results; hence, the error needs correction.</w:t>
      </w:r>
    </w:p>
    <w:p w14:paraId="04A1DB55" w14:textId="0A958AA4" w:rsidR="00BB1B90" w:rsidRDefault="00BB1B90" w:rsidP="00A55F5D">
      <w:pPr>
        <w:pStyle w:val="BodyTextKeepwithNext6below"/>
      </w:pPr>
      <w:r>
        <w:t xml:space="preserve">The error occurs in </w:t>
      </w:r>
      <w:r>
        <w:rPr>
          <w:rFonts w:ascii="Consolas" w:hAnsi="Consolas"/>
          <w:color w:val="2B91AF"/>
          <w:sz w:val="19"/>
          <w:szCs w:val="19"/>
        </w:rPr>
        <w:t>lunarEjecta_FractalIntegration</w:t>
      </w:r>
      <w:r>
        <w:rPr>
          <w:rFonts w:ascii="Consolas" w:hAnsi="Consolas"/>
          <w:color w:val="000000"/>
          <w:sz w:val="19"/>
          <w:szCs w:val="19"/>
        </w:rPr>
        <w:t>::h_evalLevel_reduce</w:t>
      </w:r>
      <w:r>
        <w:t xml:space="preserve"> in the file </w:t>
      </w:r>
      <w:r w:rsidRPr="00595A29">
        <w:rPr>
          <w:i/>
        </w:rPr>
        <w:t>lunarEjecta_FractalIntegration.cpp</w:t>
      </w:r>
      <w:r>
        <w:t>. The problem is that</w:t>
      </w:r>
      <w:r>
        <w:rPr>
          <w:color w:val="1F497D"/>
        </w:rPr>
        <w:t xml:space="preserve"> </w:t>
      </w:r>
      <w:r>
        <w:rPr>
          <w:rFonts w:ascii="Consolas" w:hAnsi="Consolas"/>
          <w:color w:val="000000"/>
          <w:sz w:val="19"/>
          <w:szCs w:val="19"/>
        </w:rPr>
        <w:t>h_renormReduce</w:t>
      </w:r>
      <w:r w:rsidRPr="00FD1FBF">
        <w:t xml:space="preserve"> </w:t>
      </w:r>
      <w:r>
        <w:t xml:space="preserve">is </w:t>
      </w:r>
      <w:r w:rsidRPr="00FD1FBF">
        <w:t xml:space="preserve">trying to access </w:t>
      </w:r>
      <w:r>
        <w:rPr>
          <w:rFonts w:ascii="Consolas" w:hAnsi="Consolas"/>
          <w:color w:val="000000"/>
          <w:sz w:val="19"/>
          <w:szCs w:val="19"/>
        </w:rPr>
        <w:t>reducedSum[-1]</w:t>
      </w:r>
      <w:r w:rsidRPr="00FD1FBF">
        <w:t xml:space="preserve"> when </w:t>
      </w:r>
      <w:r>
        <w:rPr>
          <w:rFonts w:ascii="Consolas" w:hAnsi="Consolas"/>
          <w:color w:val="000000"/>
          <w:sz w:val="19"/>
          <w:szCs w:val="19"/>
        </w:rPr>
        <w:t>levelCur=0.</w:t>
      </w:r>
      <w:r w:rsidRPr="00FD1FBF">
        <w:t xml:space="preserve"> </w:t>
      </w:r>
      <w:r>
        <w:t>The author</w:t>
      </w:r>
      <w:r w:rsidRPr="00FD1FBF">
        <w:t xml:space="preserve"> added some print statements to the release executable and checked </w:t>
      </w:r>
      <w:r>
        <w:t xml:space="preserve">the values of </w:t>
      </w:r>
      <w:r>
        <w:rPr>
          <w:rFonts w:ascii="Consolas" w:hAnsi="Consolas"/>
          <w:color w:val="000000"/>
          <w:sz w:val="19"/>
          <w:szCs w:val="19"/>
        </w:rPr>
        <w:t>reducedSum[-1]</w:t>
      </w:r>
      <w:r>
        <w:t xml:space="preserve"> </w:t>
      </w:r>
      <w:r w:rsidRPr="00FD1FBF">
        <w:t>for about 30 seconds of output.</w:t>
      </w:r>
      <w:r>
        <w:t xml:space="preserve"> The variable</w:t>
      </w:r>
      <w:r w:rsidRPr="00FD1FBF">
        <w:t xml:space="preserve"> </w:t>
      </w:r>
      <w:r>
        <w:rPr>
          <w:rFonts w:ascii="Consolas" w:hAnsi="Consolas"/>
          <w:color w:val="000000"/>
          <w:sz w:val="19"/>
          <w:szCs w:val="19"/>
        </w:rPr>
        <w:t>reducedSum[-1]</w:t>
      </w:r>
      <w:r w:rsidRPr="00FD1FBF">
        <w:t xml:space="preserve"> was zero except for when it was NaN. </w:t>
      </w:r>
      <w:r>
        <w:t xml:space="preserve">NaNs are problematic so the author </w:t>
      </w:r>
      <w:r w:rsidRPr="00FD1FBF">
        <w:t>added some logic to bypass t</w:t>
      </w:r>
      <w:r>
        <w:t>he out of bounds array call. The original call</w:t>
      </w:r>
      <w:ins w:id="538" w:author="Bullock, Leanna S. (LARC-C101)[TEAMS3]" w:date="2021-08-17T08:51:00Z">
        <w:r w:rsidR="00A55F5D">
          <w:t>:</w:t>
        </w:r>
      </w:ins>
      <w:del w:id="539" w:author="Bullock, Leanna S. (LARC-C101)[TEAMS3]" w:date="2021-08-16T13:56:00Z">
        <w:r w:rsidDel="000E3163">
          <w:delText xml:space="preserve"> shown below</w:delText>
        </w:r>
      </w:del>
    </w:p>
    <w:p w14:paraId="50680593"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8000"/>
          <w:sz w:val="18"/>
          <w:szCs w:val="19"/>
        </w:rPr>
        <w:t>// renormalize and reduce previous levels</w:t>
      </w:r>
    </w:p>
    <w:p w14:paraId="41AAACFF" w14:textId="77777777" w:rsidR="00BB1B90" w:rsidRPr="00BE76D3" w:rsidRDefault="00BB1B90" w:rsidP="00BB1B90">
      <w:pPr>
        <w:autoSpaceDE w:val="0"/>
        <w:autoSpaceDN w:val="0"/>
        <w:adjustRightInd w:val="0"/>
        <w:rPr>
          <w:rFonts w:ascii="Consolas" w:hAnsi="Consolas" w:cs="Consolas"/>
          <w:color w:val="000000"/>
          <w:sz w:val="18"/>
          <w:szCs w:val="19"/>
        </w:rPr>
      </w:pPr>
      <w:r>
        <w:rPr>
          <w:rFonts w:ascii="Consolas" w:hAnsi="Consolas" w:cs="Consolas"/>
          <w:color w:val="000000"/>
          <w:sz w:val="18"/>
          <w:szCs w:val="19"/>
        </w:rPr>
        <w:tab/>
        <w:t xml:space="preserve">    </w:t>
      </w:r>
      <w:r w:rsidRPr="00BE76D3">
        <w:rPr>
          <w:rFonts w:ascii="Consolas" w:hAnsi="Consolas" w:cs="Consolas"/>
          <w:color w:val="000000"/>
          <w:sz w:val="18"/>
          <w:szCs w:val="19"/>
        </w:rPr>
        <w:t>reducedSum</w:t>
      </w:r>
      <w:r w:rsidRPr="00BE76D3">
        <w:rPr>
          <w:rFonts w:ascii="Consolas" w:hAnsi="Consolas" w:cs="Consolas"/>
          <w:color w:val="008080"/>
          <w:sz w:val="18"/>
          <w:szCs w:val="19"/>
        </w:rPr>
        <w:t>[</w:t>
      </w:r>
      <w:r w:rsidRPr="00BE76D3">
        <w:rPr>
          <w:rFonts w:ascii="Consolas" w:hAnsi="Consolas" w:cs="Consolas"/>
          <w:color w:val="000000"/>
          <w:sz w:val="18"/>
          <w:szCs w:val="19"/>
        </w:rPr>
        <w:t>levelCur</w:t>
      </w:r>
      <w:r w:rsidRPr="00BE76D3">
        <w:rPr>
          <w:rFonts w:ascii="Consolas" w:hAnsi="Consolas" w:cs="Consolas"/>
          <w:color w:val="008080"/>
          <w:sz w:val="18"/>
          <w:szCs w:val="19"/>
        </w:rPr>
        <w:t>]</w:t>
      </w:r>
      <w:r w:rsidRPr="00BE76D3">
        <w:rPr>
          <w:rFonts w:ascii="Consolas" w:hAnsi="Consolas" w:cs="Consolas"/>
          <w:color w:val="000000"/>
          <w:sz w:val="18"/>
          <w:szCs w:val="19"/>
        </w:rPr>
        <w:t xml:space="preserve"> += h_renormReduce(levelCur - 1, dx, dy);}</w:t>
      </w:r>
    </w:p>
    <w:p w14:paraId="4BBB8F3F" w14:textId="25F470B3" w:rsidR="00BB1B90" w:rsidRDefault="00BB1B90" w:rsidP="000E3163">
      <w:pPr>
        <w:pStyle w:val="BodyTextKeepwithNext6below"/>
      </w:pPr>
      <w:r>
        <w:t>was changed to</w:t>
      </w:r>
      <w:ins w:id="540" w:author="Bullock, Leanna S. (LARC-C101)[TEAMS3]" w:date="2021-08-17T08:51:00Z">
        <w:r w:rsidR="00A55F5D">
          <w:t>:</w:t>
        </w:r>
      </w:ins>
      <w:r>
        <w:t xml:space="preserve"> </w:t>
      </w:r>
      <w:del w:id="541" w:author="Bullock, Leanna S. (LARC-C101)[TEAMS3]" w:date="2021-08-16T13:57:00Z">
        <w:r w:rsidDel="000E3163">
          <w:delText>the following</w:delText>
        </w:r>
      </w:del>
    </w:p>
    <w:p w14:paraId="75735134"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8000"/>
          <w:sz w:val="18"/>
          <w:szCs w:val="19"/>
        </w:rPr>
        <w:t>// renormalize and reduce previous levels</w:t>
      </w:r>
    </w:p>
    <w:p w14:paraId="63FF389E" w14:textId="77777777" w:rsidR="00BB1B90" w:rsidRPr="00BE76D3" w:rsidRDefault="00BB1B90" w:rsidP="000E3163">
      <w:pPr>
        <w:autoSpaceDE w:val="0"/>
        <w:autoSpaceDN w:val="0"/>
        <w:adjustRightInd w:val="0"/>
        <w:ind w:left="90"/>
        <w:rPr>
          <w:rFonts w:ascii="Consolas" w:hAnsi="Consolas" w:cs="Consolas"/>
          <w:color w:val="000000"/>
          <w:sz w:val="18"/>
          <w:szCs w:val="19"/>
        </w:rPr>
      </w:pPr>
      <w:r w:rsidRPr="00BE76D3">
        <w:rPr>
          <w:rFonts w:ascii="Consolas" w:hAnsi="Consolas" w:cs="Consolas"/>
          <w:color w:val="000000"/>
          <w:sz w:val="18"/>
          <w:szCs w:val="19"/>
        </w:rPr>
        <w:lastRenderedPageBreak/>
        <w:tab/>
      </w:r>
      <w:r w:rsidRPr="00BE76D3">
        <w:rPr>
          <w:rFonts w:ascii="Consolas" w:hAnsi="Consolas" w:cs="Consolas"/>
          <w:color w:val="008000"/>
          <w:sz w:val="18"/>
          <w:szCs w:val="19"/>
        </w:rPr>
        <w:t>// mdb fix: added the if statement to preclude the out of bounds error.</w:t>
      </w:r>
    </w:p>
    <w:p w14:paraId="512BE1A2"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FF"/>
          <w:sz w:val="18"/>
          <w:szCs w:val="19"/>
        </w:rPr>
        <w:t>if</w:t>
      </w:r>
      <w:r w:rsidRPr="00BE76D3">
        <w:rPr>
          <w:rFonts w:ascii="Consolas" w:hAnsi="Consolas" w:cs="Consolas"/>
          <w:color w:val="000000"/>
          <w:sz w:val="18"/>
          <w:szCs w:val="19"/>
        </w:rPr>
        <w:t xml:space="preserve"> (levelCur &gt; 0)</w:t>
      </w:r>
    </w:p>
    <w:p w14:paraId="1B7BF4B2"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t>{</w:t>
      </w:r>
    </w:p>
    <w:p w14:paraId="7D671944"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00"/>
          <w:sz w:val="18"/>
          <w:szCs w:val="19"/>
        </w:rPr>
        <w:tab/>
        <w:t>reducedSum</w:t>
      </w:r>
      <w:r w:rsidRPr="00BE76D3">
        <w:rPr>
          <w:rFonts w:ascii="Consolas" w:hAnsi="Consolas" w:cs="Consolas"/>
          <w:color w:val="008080"/>
          <w:sz w:val="18"/>
          <w:szCs w:val="19"/>
        </w:rPr>
        <w:t>[</w:t>
      </w:r>
      <w:r w:rsidRPr="00BE76D3">
        <w:rPr>
          <w:rFonts w:ascii="Consolas" w:hAnsi="Consolas" w:cs="Consolas"/>
          <w:color w:val="000000"/>
          <w:sz w:val="18"/>
          <w:szCs w:val="19"/>
        </w:rPr>
        <w:t>levelCur</w:t>
      </w:r>
      <w:r w:rsidRPr="00BE76D3">
        <w:rPr>
          <w:rFonts w:ascii="Consolas" w:hAnsi="Consolas" w:cs="Consolas"/>
          <w:color w:val="008080"/>
          <w:sz w:val="18"/>
          <w:szCs w:val="19"/>
        </w:rPr>
        <w:t>]</w:t>
      </w:r>
      <w:r w:rsidRPr="00BE76D3">
        <w:rPr>
          <w:rFonts w:ascii="Consolas" w:hAnsi="Consolas" w:cs="Consolas"/>
          <w:color w:val="000000"/>
          <w:sz w:val="18"/>
          <w:szCs w:val="19"/>
        </w:rPr>
        <w:t xml:space="preserve"> += h_renormReduce(levelCur - 1, dx, dy);}</w:t>
      </w:r>
    </w:p>
    <w:p w14:paraId="77414647"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FF"/>
          <w:sz w:val="18"/>
          <w:szCs w:val="19"/>
        </w:rPr>
        <w:t>else</w:t>
      </w:r>
    </w:p>
    <w:p w14:paraId="1E32064F"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t>{</w:t>
      </w:r>
    </w:p>
    <w:p w14:paraId="0028C990" w14:textId="77777777" w:rsidR="00BB1B90" w:rsidRPr="00BE76D3" w:rsidRDefault="00BB1B90" w:rsidP="000E3163">
      <w:pPr>
        <w:autoSpaceDE w:val="0"/>
        <w:autoSpaceDN w:val="0"/>
        <w:adjustRightInd w:val="0"/>
        <w:ind w:left="270" w:hanging="27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00"/>
          <w:sz w:val="18"/>
          <w:szCs w:val="19"/>
        </w:rPr>
        <w:tab/>
      </w:r>
      <w:r w:rsidRPr="00BE76D3">
        <w:rPr>
          <w:rFonts w:ascii="Consolas" w:hAnsi="Consolas" w:cs="Consolas"/>
          <w:color w:val="008000"/>
          <w:sz w:val="18"/>
          <w:szCs w:val="19"/>
        </w:rPr>
        <w:t>/* Don't increment reducedSum when levelCur=0 because h_renormReduce is out of bounds.*/</w:t>
      </w:r>
    </w:p>
    <w:p w14:paraId="37C94A04"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00"/>
          <w:sz w:val="18"/>
          <w:szCs w:val="19"/>
        </w:rPr>
        <w:tab/>
        <w:t>reducedSum</w:t>
      </w:r>
      <w:r w:rsidRPr="00BE76D3">
        <w:rPr>
          <w:rFonts w:ascii="Consolas" w:hAnsi="Consolas" w:cs="Consolas"/>
          <w:color w:val="008080"/>
          <w:sz w:val="18"/>
          <w:szCs w:val="19"/>
        </w:rPr>
        <w:t>[</w:t>
      </w:r>
      <w:r w:rsidRPr="00BE76D3">
        <w:rPr>
          <w:rFonts w:ascii="Consolas" w:hAnsi="Consolas" w:cs="Consolas"/>
          <w:color w:val="000000"/>
          <w:sz w:val="18"/>
          <w:szCs w:val="19"/>
        </w:rPr>
        <w:t>0</w:t>
      </w:r>
      <w:r w:rsidRPr="00BE76D3">
        <w:rPr>
          <w:rFonts w:ascii="Consolas" w:hAnsi="Consolas" w:cs="Consolas"/>
          <w:color w:val="008080"/>
          <w:sz w:val="18"/>
          <w:szCs w:val="19"/>
        </w:rPr>
        <w:t>]</w:t>
      </w:r>
      <w:r w:rsidRPr="00BE76D3">
        <w:rPr>
          <w:rFonts w:ascii="Consolas" w:hAnsi="Consolas" w:cs="Consolas"/>
          <w:color w:val="000000"/>
          <w:sz w:val="18"/>
          <w:szCs w:val="19"/>
        </w:rPr>
        <w:t xml:space="preserve"> = reducedSum</w:t>
      </w:r>
      <w:r w:rsidRPr="00BE76D3">
        <w:rPr>
          <w:rFonts w:ascii="Consolas" w:hAnsi="Consolas" w:cs="Consolas"/>
          <w:color w:val="008080"/>
          <w:sz w:val="18"/>
          <w:szCs w:val="19"/>
        </w:rPr>
        <w:t>[</w:t>
      </w:r>
      <w:r w:rsidRPr="00BE76D3">
        <w:rPr>
          <w:rFonts w:ascii="Consolas" w:hAnsi="Consolas" w:cs="Consolas"/>
          <w:color w:val="000000"/>
          <w:sz w:val="18"/>
          <w:szCs w:val="19"/>
        </w:rPr>
        <w:t>0</w:t>
      </w:r>
      <w:r w:rsidRPr="00BE76D3">
        <w:rPr>
          <w:rFonts w:ascii="Consolas" w:hAnsi="Consolas" w:cs="Consolas"/>
          <w:color w:val="008080"/>
          <w:sz w:val="18"/>
          <w:szCs w:val="19"/>
        </w:rPr>
        <w:t>]</w:t>
      </w:r>
      <w:r w:rsidRPr="00BE76D3">
        <w:rPr>
          <w:rFonts w:ascii="Consolas" w:hAnsi="Consolas" w:cs="Consolas"/>
          <w:color w:val="000000"/>
          <w:sz w:val="18"/>
          <w:szCs w:val="19"/>
        </w:rPr>
        <w:t>;</w:t>
      </w:r>
    </w:p>
    <w:p w14:paraId="402957D7" w14:textId="77777777" w:rsidR="00BB1B90" w:rsidRPr="00BE76D3" w:rsidRDefault="00BB1B90" w:rsidP="00BB1B90">
      <w:pPr>
        <w:pStyle w:val="BodyText"/>
        <w:rPr>
          <w:sz w:val="22"/>
        </w:rPr>
      </w:pPr>
      <w:r w:rsidRPr="00BE76D3">
        <w:rPr>
          <w:rFonts w:ascii="Consolas" w:hAnsi="Consolas" w:cs="Consolas"/>
          <w:color w:val="000000"/>
          <w:sz w:val="18"/>
          <w:szCs w:val="19"/>
        </w:rPr>
        <w:tab/>
        <w:t>}</w:t>
      </w:r>
    </w:p>
    <w:p w14:paraId="0D1BB9E9" w14:textId="77777777" w:rsidR="00BB1B90" w:rsidRDefault="00BB1B90" w:rsidP="00BB1B90">
      <w:pPr>
        <w:pStyle w:val="BodyText"/>
      </w:pPr>
      <w:r>
        <w:t>T</w:t>
      </w:r>
      <w:r w:rsidRPr="00FD1FBF">
        <w:t xml:space="preserve">he debug executable now runs </w:t>
      </w:r>
      <w:r>
        <w:t>to completion</w:t>
      </w:r>
      <w:r w:rsidRPr="00FD1FBF">
        <w:t>.</w:t>
      </w:r>
    </w:p>
    <w:p w14:paraId="7BB7DB36" w14:textId="6FD98C7D" w:rsidR="00BB1B90" w:rsidRPr="00152780" w:rsidRDefault="006C68AB" w:rsidP="006C68AB">
      <w:pPr>
        <w:pStyle w:val="BodyText"/>
      </w:pPr>
      <w:bookmarkStart w:id="542" w:name="_Hlk80022655"/>
      <w:r w:rsidRPr="006C68AB">
        <w:rPr>
          <w:b/>
          <w:bCs/>
        </w:rPr>
        <w:t xml:space="preserve">Finding </w:t>
      </w:r>
      <w:r w:rsidRPr="00152780">
        <w:rPr>
          <w:b/>
          <w:bCs/>
        </w:rPr>
        <w:t>24:</w:t>
      </w:r>
      <w:r w:rsidRPr="00152780">
        <w:t xml:space="preserve"> </w:t>
      </w:r>
      <w:r w:rsidR="00BB1B90" w:rsidRPr="00152780">
        <w:t>MeMoSeE would not run when compiled debug with the Intel c++ compiler after fixing the compilation error. The runtime error was an array out of bound error. Modification of the source code is required before the executable will run.</w:t>
      </w:r>
    </w:p>
    <w:p w14:paraId="57618FF7" w14:textId="49182FC1" w:rsidR="00BB1B90" w:rsidRDefault="00BB1B90" w:rsidP="00BB1B90">
      <w:pPr>
        <w:pStyle w:val="Heading3"/>
      </w:pPr>
      <w:bookmarkStart w:id="543" w:name="_Toc80082848"/>
      <w:bookmarkEnd w:id="542"/>
      <w:r>
        <w:t>11.1.3</w:t>
      </w:r>
      <w:r w:rsidRPr="004423D0">
        <w:tab/>
      </w:r>
      <w:r>
        <w:t xml:space="preserve">Number of </w:t>
      </w:r>
      <w:r w:rsidR="000C277D">
        <w:t>Ejecta Particles Per Unit Ejecta Mass</w:t>
      </w:r>
      <w:bookmarkEnd w:id="543"/>
    </w:p>
    <w:p w14:paraId="54DCDF8E" w14:textId="77777777" w:rsidR="00BB1B90" w:rsidRDefault="00BB1B90" w:rsidP="00BB1B90">
      <w:pPr>
        <w:pStyle w:val="BodyTextKeepwithNext"/>
      </w:pPr>
      <w:r>
        <w:t>After reading the MEM igloo files and before reading the NEO igloo files MeMoSeE writes the following to screen</w:t>
      </w:r>
    </w:p>
    <w:p w14:paraId="387928D9" w14:textId="77777777" w:rsidR="00BB1B90" w:rsidRPr="00BB1B90" w:rsidRDefault="00BB1B90" w:rsidP="00BB1B90">
      <w:pPr>
        <w:pStyle w:val="BodyText"/>
        <w:rPr>
          <w:rFonts w:ascii="Courier New" w:hAnsi="Courier New" w:cs="Courier New"/>
        </w:rPr>
      </w:pPr>
      <w:r w:rsidRPr="00BB1B90">
        <w:rPr>
          <w:rFonts w:ascii="Courier New" w:hAnsi="Courier New" w:cs="Courier New"/>
        </w:rPr>
        <w:t>Output type = MassLimitedIglooIntegratedFlux</w:t>
      </w:r>
    </w:p>
    <w:p w14:paraId="1B20D3A4" w14:textId="6AD1A39F" w:rsidR="00BB1B90" w:rsidRDefault="00BB1B90" w:rsidP="00BB1B90">
      <w:pPr>
        <w:pStyle w:val="BodyText"/>
      </w:pPr>
      <w:r>
        <w:t>This indicates that the output igloo files are not in a format that the Bumper MMOD impact-risk analysis tool can use. MeMoSeE outputs a mass flux while Bumper requires a number flux. To convert the mass flux to a number flux the number of ejecta particles per unit mass are required. One would think one should use Eq. 2.16 in Ref</w:t>
      </w:r>
      <w:r w:rsidR="003A2DDB">
        <w:t xml:space="preserve">erence </w:t>
      </w:r>
      <w:r w:rsidR="00217395">
        <w:rPr>
          <w:rStyle w:val="EndnoteReference"/>
          <w:vertAlign w:val="baseline"/>
        </w:rPr>
        <w:fldChar w:fldCharType="begin"/>
      </w:r>
      <w:r w:rsidR="00217395">
        <w:instrText xml:space="preserve"> NOTEREF _Ref79052953 \h </w:instrText>
      </w:r>
      <w:r w:rsidR="00217395">
        <w:rPr>
          <w:rStyle w:val="EndnoteReference"/>
          <w:vertAlign w:val="baseline"/>
        </w:rPr>
      </w:r>
      <w:r w:rsidR="00217395">
        <w:rPr>
          <w:rStyle w:val="EndnoteReference"/>
          <w:vertAlign w:val="baseline"/>
        </w:rPr>
        <w:fldChar w:fldCharType="separate"/>
      </w:r>
      <w:r w:rsidR="00B775DD">
        <w:t>37</w:t>
      </w:r>
      <w:r w:rsidR="00217395">
        <w:rPr>
          <w:rStyle w:val="EndnoteReference"/>
          <w:vertAlign w:val="baseline"/>
        </w:rPr>
        <w:fldChar w:fldCharType="end"/>
      </w:r>
      <w:r>
        <w:t xml:space="preserve"> because the units are number of particles, but this is not the case. Parameter A in Eq. 2.16 is mislabeled and should be unitless.</w:t>
      </w:r>
    </w:p>
    <w:p w14:paraId="55640701" w14:textId="77777777" w:rsidR="00BB1B90" w:rsidRDefault="00BB1B90" w:rsidP="00BB1B90">
      <w:pPr>
        <w:pStyle w:val="BodyTextKeepwithNext"/>
      </w:pPr>
      <w:r>
        <w:t>In order to solve for the number of particles per unit mass one uses the missing equation</w:t>
      </w:r>
    </w:p>
    <w:p w14:paraId="796D95B0" w14:textId="179766F9" w:rsidR="00BB1B90" w:rsidRDefault="000E3163" w:rsidP="000E3163">
      <w:pPr>
        <w:pStyle w:val="Equationwith"/>
      </w:pPr>
      <w:r>
        <w:tab/>
      </w:r>
      <m:oMath>
        <m:sSub>
          <m:sSubPr>
            <m:ctrlPr>
              <w:rPr>
                <w:rFonts w:ascii="Cambria Math" w:hAnsi="Cambria Math"/>
              </w:rPr>
            </m:ctrlPr>
          </m:sSubPr>
          <m:e>
            <m:r>
              <w:rPr>
                <w:rFonts w:ascii="Cambria Math" w:hAnsi="Cambria Math"/>
              </w:rPr>
              <m:t>N</m:t>
            </m:r>
          </m:e>
          <m:sub>
            <m:r>
              <w:rPr>
                <w:rFonts w:ascii="Cambria Math" w:hAnsi="Cambria Math"/>
              </w:rPr>
              <m:t>ej</m:t>
            </m:r>
          </m:sub>
        </m:sSub>
        <m:d>
          <m:dPr>
            <m:ctrlPr>
              <w:rPr>
                <w:rFonts w:ascii="Cambria Math" w:hAnsi="Cambria Math"/>
              </w:rPr>
            </m:ctrlPr>
          </m:dPr>
          <m:e>
            <m:r>
              <w:rPr>
                <w:rFonts w:ascii="Cambria Math" w:hAnsi="Cambria Math"/>
              </w:rPr>
              <m:t>d</m:t>
            </m:r>
          </m:e>
        </m:d>
        <m:r>
          <m:rPr>
            <m:sty m:val="p"/>
          </m:rPr>
          <w:rPr>
            <w:rFonts w:ascii="Cambria Math" w:hAnsi="Cambria Math"/>
          </w:rPr>
          <m:t>=</m:t>
        </m:r>
        <m:nary>
          <m:naryPr>
            <m:limLoc m:val="undOvr"/>
            <m:ctrlPr>
              <w:rPr>
                <w:rFonts w:ascii="Cambria Math" w:hAnsi="Cambria Math"/>
              </w:rPr>
            </m:ctrlPr>
          </m:naryPr>
          <m:sub>
            <m:r>
              <w:rPr>
                <w:rFonts w:ascii="Cambria Math" w:hAnsi="Cambria Math"/>
              </w:rPr>
              <m:t>d</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m</m:t>
                </m:r>
                <m:d>
                  <m:dPr>
                    <m:ctrlPr>
                      <w:rPr>
                        <w:rFonts w:ascii="Cambria Math" w:hAnsi="Cambria Math"/>
                      </w:rPr>
                    </m:ctrlPr>
                  </m:dPr>
                  <m:e>
                    <m:r>
                      <w:rPr>
                        <w:rFonts w:ascii="Cambria Math" w:hAnsi="Cambria Math"/>
                      </w:rPr>
                      <m:t>x</m:t>
                    </m:r>
                  </m:e>
                </m:d>
              </m:den>
            </m:f>
            <m:sSub>
              <m:sSubPr>
                <m:ctrlPr>
                  <w:rPr>
                    <w:rFonts w:ascii="Cambria Math" w:hAnsi="Cambria Math"/>
                  </w:rPr>
                </m:ctrlPr>
              </m:sSubPr>
              <m:e>
                <m:r>
                  <w:rPr>
                    <w:rFonts w:ascii="Cambria Math" w:hAnsi="Cambria Math"/>
                  </w:rPr>
                  <m:t>P</m:t>
                </m:r>
              </m:e>
              <m:sub>
                <m:r>
                  <w:rPr>
                    <w:rFonts w:ascii="Cambria Math" w:hAnsi="Cambria Math"/>
                  </w:rPr>
                  <m:t>Moon</m:t>
                </m:r>
              </m:sub>
            </m:sSub>
            <m:d>
              <m:dPr>
                <m:ctrlPr>
                  <w:rPr>
                    <w:rFonts w:ascii="Cambria Math" w:hAnsi="Cambria Math"/>
                  </w:rPr>
                </m:ctrlPr>
              </m:dPr>
              <m:e>
                <m:r>
                  <w:rPr>
                    <w:rFonts w:ascii="Cambria Math" w:hAnsi="Cambria Math"/>
                  </w:rPr>
                  <m:t>x</m:t>
                </m:r>
              </m:e>
            </m:d>
          </m:e>
        </m:nary>
        <m:r>
          <w:rPr>
            <w:rFonts w:ascii="Cambria Math" w:hAnsi="Cambria Math"/>
          </w:rPr>
          <m:t>dx</m:t>
        </m:r>
      </m:oMath>
      <w:r>
        <w:rPr>
          <w:iCs/>
        </w:rPr>
        <w:tab/>
        <w:t>(11-1)</w:t>
      </w:r>
    </w:p>
    <w:p w14:paraId="7C148974" w14:textId="2B200D97" w:rsidR="00BB1B90" w:rsidRDefault="00BB1B90" w:rsidP="00BB1B90">
      <w:pPr>
        <w:pStyle w:val="BodyText"/>
      </w:pPr>
      <w:r>
        <w:t>where Eq. 2.8 in Ref</w:t>
      </w:r>
      <w:r w:rsidR="000E3163">
        <w:t xml:space="preserve">erence </w:t>
      </w:r>
      <w:r w:rsidR="00217395">
        <w:fldChar w:fldCharType="begin"/>
      </w:r>
      <w:r w:rsidR="00217395">
        <w:instrText xml:space="preserve"> NOTEREF _Ref79052953 \h </w:instrText>
      </w:r>
      <w:r w:rsidR="00217395">
        <w:fldChar w:fldCharType="separate"/>
      </w:r>
      <w:r w:rsidR="00B775DD">
        <w:t>37</w:t>
      </w:r>
      <w:r w:rsidR="00217395">
        <w:fldChar w:fldCharType="end"/>
      </w:r>
      <w:r w:rsidR="006C68AB">
        <w:t xml:space="preserve"> </w:t>
      </w:r>
      <w:r>
        <w:t xml:space="preserve">defines </w:t>
      </w:r>
      <m:oMath>
        <m:sSub>
          <m:sSubPr>
            <m:ctrlPr>
              <w:rPr>
                <w:rFonts w:ascii="Cambria Math" w:hAnsi="Cambria Math"/>
                <w:i/>
              </w:rPr>
            </m:ctrlPr>
          </m:sSubPr>
          <m:e>
            <m:r>
              <w:rPr>
                <w:rFonts w:ascii="Cambria Math" w:hAnsi="Cambria Math"/>
              </w:rPr>
              <m:t>P</m:t>
            </m:r>
          </m:e>
          <m:sub>
            <m:r>
              <w:rPr>
                <w:rFonts w:ascii="Cambria Math" w:hAnsi="Cambria Math"/>
              </w:rPr>
              <m:t>Moon</m:t>
            </m:r>
          </m:sub>
        </m:sSub>
      </m:oMath>
      <w:r>
        <w:t xml:space="preserve">. The differential </w:t>
      </w:r>
      <m:oMath>
        <m:sSub>
          <m:sSubPr>
            <m:ctrlPr>
              <w:rPr>
                <w:rFonts w:ascii="Cambria Math" w:hAnsi="Cambria Math"/>
                <w:i/>
              </w:rPr>
            </m:ctrlPr>
          </m:sSubPr>
          <m:e>
            <m:r>
              <w:rPr>
                <w:rFonts w:ascii="Cambria Math" w:hAnsi="Cambria Math"/>
              </w:rPr>
              <m:t>P</m:t>
            </m:r>
          </m:e>
          <m:sub>
            <m:r>
              <w:rPr>
                <w:rFonts w:ascii="Cambria Math" w:hAnsi="Cambria Math"/>
              </w:rPr>
              <m:t>Moon</m:t>
            </m:r>
          </m:sub>
        </m:sSub>
        <m:r>
          <w:rPr>
            <w:rFonts w:ascii="Cambria Math" w:hAnsi="Cambria Math"/>
          </w:rPr>
          <m:t>dx</m:t>
        </m:r>
      </m:oMath>
      <w:r>
        <w:t xml:space="preserve"> is the fraction of a unit mass of ejecta that has diameters in the range </w:t>
      </w:r>
      <m:oMath>
        <m:r>
          <w:rPr>
            <w:rFonts w:ascii="Cambria Math" w:hAnsi="Cambria Math"/>
          </w:rPr>
          <m:t>x</m:t>
        </m:r>
      </m:oMath>
      <w:r>
        <w:t xml:space="preserve"> to </w:t>
      </w:r>
      <m:oMath>
        <m:r>
          <w:rPr>
            <w:rFonts w:ascii="Cambria Math" w:hAnsi="Cambria Math"/>
          </w:rPr>
          <m:t>x+dx</m:t>
        </m:r>
      </m:oMath>
      <w:r>
        <w:t xml:space="preserve">. To determine the number of particles with diameters in the range </w:t>
      </w:r>
      <m:oMath>
        <m:r>
          <w:rPr>
            <w:rFonts w:ascii="Cambria Math" w:hAnsi="Cambria Math"/>
          </w:rPr>
          <m:t>x</m:t>
        </m:r>
      </m:oMath>
      <w:r>
        <w:t xml:space="preserve"> to </w:t>
      </w:r>
      <m:oMath>
        <m:r>
          <w:rPr>
            <w:rFonts w:ascii="Cambria Math" w:hAnsi="Cambria Math"/>
          </w:rPr>
          <m:t>x+dx</m:t>
        </m:r>
      </m:oMath>
      <w:r>
        <w:t xml:space="preserve"> divide the fraction by the ejecta particle mass </w:t>
      </w:r>
      <m:oMath>
        <m:r>
          <w:rPr>
            <w:rFonts w:ascii="Cambria Math" w:hAnsi="Cambria Math"/>
          </w:rPr>
          <m:t>m</m:t>
        </m:r>
        <m:d>
          <m:dPr>
            <m:ctrlPr>
              <w:rPr>
                <w:rFonts w:ascii="Cambria Math" w:hAnsi="Cambria Math"/>
                <w:i/>
              </w:rPr>
            </m:ctrlPr>
          </m:dPr>
          <m:e>
            <m:r>
              <w:rPr>
                <w:rFonts w:ascii="Cambria Math" w:hAnsi="Cambria Math"/>
              </w:rPr>
              <m:t>x</m:t>
            </m:r>
          </m:e>
        </m:d>
      </m:oMath>
      <w:r>
        <w:t xml:space="preserve">. The function </w:t>
      </w:r>
      <m:oMath>
        <m:r>
          <w:rPr>
            <w:rFonts w:ascii="Cambria Math" w:hAnsi="Cambria Math"/>
          </w:rPr>
          <m:t>m</m:t>
        </m:r>
        <m:d>
          <m:dPr>
            <m:ctrlPr>
              <w:rPr>
                <w:rFonts w:ascii="Cambria Math" w:hAnsi="Cambria Math"/>
                <w:i/>
              </w:rPr>
            </m:ctrlPr>
          </m:dPr>
          <m:e>
            <m:r>
              <w:rPr>
                <w:rFonts w:ascii="Cambria Math" w:hAnsi="Cambria Math"/>
              </w:rPr>
              <m:t>x</m:t>
            </m:r>
          </m:e>
        </m:d>
      </m:oMath>
      <w:r>
        <w:t xml:space="preserve"> has the units of mass in kilograms for ejecta particles with diameters </w:t>
      </w:r>
      <m:oMath>
        <m:r>
          <w:rPr>
            <w:rFonts w:ascii="Cambria Math" w:hAnsi="Cambria Math"/>
          </w:rPr>
          <m:t>x</m:t>
        </m:r>
      </m:oMath>
      <w:r>
        <w:t xml:space="preserve"> in units of millimeters. Performing the integration gives 7.387</w:t>
      </w:r>
      <w:r w:rsidR="000E3163">
        <w:t> </w:t>
      </w:r>
      <w:r>
        <w:sym w:font="Symbol" w:char="F0B4"/>
      </w:r>
      <w:r w:rsidR="000E3163">
        <w:t> </w:t>
      </w:r>
      <w:r>
        <w:t>10</w:t>
      </w:r>
      <w:r w:rsidRPr="00D6795C">
        <w:rPr>
          <w:vertAlign w:val="superscript"/>
        </w:rPr>
        <w:t>7</w:t>
      </w:r>
      <w:r>
        <w:t xml:space="preserve"> ejecta particles per kilogram of ejecta.</w:t>
      </w:r>
    </w:p>
    <w:p w14:paraId="3AEA258C" w14:textId="4AAE53CE" w:rsidR="00BB1B90" w:rsidRDefault="00BB1B90" w:rsidP="00BB1B90">
      <w:pPr>
        <w:pStyle w:val="BodyText"/>
      </w:pPr>
      <w:r>
        <w:t xml:space="preserve">Dividing the DSNE </w:t>
      </w:r>
      <w:commentRangeStart w:id="544"/>
      <w:r w:rsidR="00F10F3A">
        <w:t xml:space="preserve">Table </w:t>
      </w:r>
      <w:r>
        <w:t xml:space="preserve">3.4.8.3-2 </w:t>
      </w:r>
      <w:commentRangeEnd w:id="544"/>
      <w:r w:rsidR="00217395">
        <w:rPr>
          <w:rStyle w:val="CommentReference"/>
        </w:rPr>
        <w:commentReference w:id="544"/>
      </w:r>
      <w:r>
        <w:t>by the MeMoSeE output gives approximately 3.5</w:t>
      </w:r>
      <w:r w:rsidR="000E3163">
        <w:t> </w:t>
      </w:r>
      <w:r>
        <w:sym w:font="Symbol" w:char="F0B4"/>
      </w:r>
      <w:r w:rsidR="000E3163">
        <w:t> </w:t>
      </w:r>
      <w:r>
        <w:t>10</w:t>
      </w:r>
      <w:r w:rsidRPr="00D6795C">
        <w:rPr>
          <w:vertAlign w:val="superscript"/>
        </w:rPr>
        <w:t>7</w:t>
      </w:r>
      <w:r>
        <w:t xml:space="preserve"> ejecta particles per kilogram of ejecta, indicating the analyst created the DSNE table with a different function for </w:t>
      </w:r>
      <m:oMath>
        <m:sSub>
          <m:sSubPr>
            <m:ctrlPr>
              <w:rPr>
                <w:rFonts w:ascii="Cambria Math" w:hAnsi="Cambria Math"/>
                <w:i/>
              </w:rPr>
            </m:ctrlPr>
          </m:sSubPr>
          <m:e>
            <m:r>
              <w:rPr>
                <w:rFonts w:ascii="Cambria Math" w:hAnsi="Cambria Math"/>
              </w:rPr>
              <m:t>P</m:t>
            </m:r>
          </m:e>
          <m:sub>
            <m:r>
              <w:rPr>
                <w:rFonts w:ascii="Cambria Math" w:hAnsi="Cambria Math"/>
              </w:rPr>
              <m:t>Moon</m:t>
            </m:r>
          </m:sub>
        </m:sSub>
      </m:oMath>
      <w:r>
        <w:t xml:space="preserve">. </w:t>
      </w:r>
    </w:p>
    <w:p w14:paraId="43AF2FD2" w14:textId="7D95A7BB" w:rsidR="00BB1B90" w:rsidRDefault="00BB1B90" w:rsidP="00BB1B90">
      <w:pPr>
        <w:pStyle w:val="Findings"/>
        <w:numPr>
          <w:ilvl w:val="0"/>
          <w:numId w:val="0"/>
        </w:numPr>
      </w:pPr>
      <w:r>
        <w:t>The analyst presented a third function during the Feb</w:t>
      </w:r>
      <w:r w:rsidR="000E3163">
        <w:t>ruary</w:t>
      </w:r>
      <w:r>
        <w:t xml:space="preserve"> 24</w:t>
      </w:r>
      <w:r w:rsidRPr="00824934">
        <w:rPr>
          <w:vertAlign w:val="superscript"/>
        </w:rPr>
        <w:t>th</w:t>
      </w:r>
      <w:r>
        <w:t xml:space="preserve"> teleconference</w:t>
      </w:r>
      <w:r w:rsidR="00217395">
        <w:t>,</w:t>
      </w:r>
      <w:r>
        <w:t xml:space="preserve"> which integrated to 3.14</w:t>
      </w:r>
      <w:r w:rsidR="000E3163">
        <w:t xml:space="preserve">  </w:t>
      </w:r>
      <w:r>
        <w:sym w:font="Symbol" w:char="F0B4"/>
      </w:r>
      <w:r w:rsidR="000E3163">
        <w:t> </w:t>
      </w:r>
      <w:r>
        <w:t>10</w:t>
      </w:r>
      <w:r w:rsidRPr="00D6795C">
        <w:rPr>
          <w:vertAlign w:val="superscript"/>
        </w:rPr>
        <w:t>7</w:t>
      </w:r>
      <w:r>
        <w:t xml:space="preserve"> ejecta particles per kilogram of ejecta.</w:t>
      </w:r>
    </w:p>
    <w:p w14:paraId="32CA5B77" w14:textId="73E72576" w:rsidR="00BB1B90" w:rsidRDefault="00BB1B90" w:rsidP="00BB1B90">
      <w:pPr>
        <w:pStyle w:val="BodyText"/>
      </w:pPr>
      <w:r>
        <w:t>The analyst should choose one computation and document it in algorithm document Ref</w:t>
      </w:r>
      <w:r w:rsidR="000E3163">
        <w:t>erence</w:t>
      </w:r>
      <w:r>
        <w:t xml:space="preserve"> </w:t>
      </w:r>
      <w:r w:rsidR="00217395">
        <w:fldChar w:fldCharType="begin"/>
      </w:r>
      <w:r w:rsidR="00217395">
        <w:instrText xml:space="preserve"> NOTEREF _Ref79052953 \h </w:instrText>
      </w:r>
      <w:r w:rsidR="00217395">
        <w:fldChar w:fldCharType="separate"/>
      </w:r>
      <w:r w:rsidR="00B775DD">
        <w:t>37</w:t>
      </w:r>
      <w:r w:rsidR="00217395">
        <w:fldChar w:fldCharType="end"/>
      </w:r>
      <w:r>
        <w:t>.</w:t>
      </w:r>
    </w:p>
    <w:p w14:paraId="1823A559" w14:textId="6197B83D" w:rsidR="00BB1B90" w:rsidRPr="00152780" w:rsidRDefault="006C68AB" w:rsidP="006C68AB">
      <w:pPr>
        <w:pStyle w:val="BodyText"/>
      </w:pPr>
      <w:bookmarkStart w:id="545" w:name="_Hlk80022671"/>
      <w:r w:rsidRPr="00152780">
        <w:rPr>
          <w:b/>
          <w:bCs/>
        </w:rPr>
        <w:t>Finding 25:</w:t>
      </w:r>
      <w:r w:rsidRPr="00152780">
        <w:t xml:space="preserve"> </w:t>
      </w:r>
      <w:r w:rsidR="00BB1B90" w:rsidRPr="00152780">
        <w:t>The MeMoSeE software does not provide the number flux required by the Bumper MMOD risk tool. One must multiply the MeMoSeE result by the number of ejecta particles per unit mass to convert the reported mass flux to a number flux.</w:t>
      </w:r>
    </w:p>
    <w:p w14:paraId="2A8AF4E4" w14:textId="0CF5A074" w:rsidR="00BB1B90" w:rsidRDefault="00BB1B90" w:rsidP="00BB1B90">
      <w:pPr>
        <w:pStyle w:val="Heading3"/>
      </w:pPr>
      <w:bookmarkStart w:id="546" w:name="_Toc80082849"/>
      <w:bookmarkEnd w:id="545"/>
      <w:r>
        <w:lastRenderedPageBreak/>
        <w:t>11.1.4</w:t>
      </w:r>
      <w:r w:rsidRPr="004423D0">
        <w:tab/>
      </w:r>
      <w:r>
        <w:t>The Exponent of Alternate Zenith Angle Distribution</w:t>
      </w:r>
      <w:bookmarkEnd w:id="546"/>
    </w:p>
    <w:p w14:paraId="2FE19317" w14:textId="4588FDE0" w:rsidR="00BB1B90" w:rsidRDefault="00BB1B90" w:rsidP="00BB1B90">
      <w:pPr>
        <w:pStyle w:val="BodyTextKeepwithNext"/>
      </w:pPr>
      <w:r>
        <w:t>Equation 2.29 in Ref</w:t>
      </w:r>
      <w:r w:rsidR="00217395">
        <w:t xml:space="preserve">erence </w:t>
      </w:r>
      <w:r w:rsidR="00217395">
        <w:fldChar w:fldCharType="begin"/>
      </w:r>
      <w:r w:rsidR="00217395">
        <w:instrText xml:space="preserve"> NOTEREF _Ref79052953 \h </w:instrText>
      </w:r>
      <w:r w:rsidR="00217395">
        <w:fldChar w:fldCharType="separate"/>
      </w:r>
      <w:r w:rsidR="00B775DD">
        <w:t>37</w:t>
      </w:r>
      <w:r w:rsidR="00217395">
        <w:fldChar w:fldCharType="end"/>
      </w:r>
      <w:r w:rsidR="006C68AB">
        <w:t xml:space="preserve"> </w:t>
      </w:r>
      <w:r>
        <w:t>defines the alternate distribution zenith angle function as</w:t>
      </w:r>
    </w:p>
    <w:p w14:paraId="7BD49F09" w14:textId="65ECB1AD" w:rsidR="00BB1B90" w:rsidRDefault="00217395" w:rsidP="00217395">
      <w:pPr>
        <w:pStyle w:val="Equationwith"/>
      </w:pPr>
      <w:r>
        <w:rPr>
          <w:iCs/>
        </w:rPr>
        <w:tab/>
      </w:r>
      <m:oMath>
        <m:r>
          <w:rPr>
            <w:rFonts w:ascii="Cambria Math" w:hAnsi="Cambria Math"/>
          </w:rPr>
          <m:t>F</m:t>
        </m:r>
        <m:d>
          <m:dPr>
            <m:ctrlPr>
              <w:rPr>
                <w:rFonts w:ascii="Cambria Math" w:hAnsi="Cambria Math"/>
              </w:rPr>
            </m:ctrlPr>
          </m:dPr>
          <m:e>
            <m:r>
              <w:rPr>
                <w:rFonts w:ascii="Cambria Math" w:hAnsi="Cambria Math"/>
              </w:rPr>
              <m:t>α</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e>
            </m:d>
          </m:e>
          <m:sup>
            <m:f>
              <m:fPr>
                <m:type m:val="lin"/>
                <m:ctrlPr>
                  <w:rPr>
                    <w:rFonts w:ascii="Cambria Math" w:hAnsi="Cambria Math"/>
                  </w:rPr>
                </m:ctrlPr>
              </m:fPr>
              <m:num>
                <m:r>
                  <m:rPr>
                    <m:sty m:val="p"/>
                  </m:rPr>
                  <w:rPr>
                    <w:rFonts w:ascii="Cambria Math" w:hAnsi="Cambria Math"/>
                  </w:rPr>
                  <m:t>1</m:t>
                </m:r>
              </m:num>
              <m:den>
                <m:r>
                  <w:rPr>
                    <w:rFonts w:ascii="Cambria Math" w:hAnsi="Cambria Math"/>
                  </w:rPr>
                  <m:t>a</m:t>
                </m:r>
              </m:den>
            </m:f>
          </m:sup>
        </m:sSup>
        <m:sSup>
          <m:sSupPr>
            <m:ctrlPr>
              <w:rPr>
                <w:rFonts w:ascii="Cambria Math" w:hAnsi="Cambria Math"/>
              </w:rPr>
            </m:ctrlPr>
          </m:sSupPr>
          <m:e>
            <m:r>
              <m:rPr>
                <m:nor/>
              </m:rPr>
              <m:t>cos</m:t>
            </m:r>
          </m:e>
          <m:sup>
            <m:r>
              <w:rPr>
                <w:rFonts w:ascii="Cambria Math" w:hAnsi="Cambria Math"/>
              </w:rPr>
              <m:t>a</m:t>
            </m:r>
          </m:sup>
        </m:sSup>
        <m:r>
          <w:rPr>
            <w:rFonts w:ascii="Cambria Math" w:hAnsi="Cambria Math"/>
          </w:rPr>
          <m:t>α</m:t>
        </m:r>
      </m:oMath>
      <w:r>
        <w:rPr>
          <w:iCs/>
        </w:rPr>
        <w:tab/>
      </w:r>
    </w:p>
    <w:p w14:paraId="26E619A0" w14:textId="5B9645E3" w:rsidR="00BB1B90" w:rsidRDefault="00BB1B90" w:rsidP="00BB1B90">
      <w:pPr>
        <w:pStyle w:val="BodyTextKeepwithNext"/>
      </w:pPr>
      <w:r>
        <w:t>Equation 2.30 in Ref</w:t>
      </w:r>
      <w:r w:rsidR="00217395">
        <w:t xml:space="preserve">erence </w:t>
      </w:r>
      <w:r w:rsidR="00217395">
        <w:fldChar w:fldCharType="begin"/>
      </w:r>
      <w:r w:rsidR="00217395">
        <w:instrText xml:space="preserve"> NOTEREF _Ref79052953 \h </w:instrText>
      </w:r>
      <w:r w:rsidR="00217395">
        <w:fldChar w:fldCharType="separate"/>
      </w:r>
      <w:r w:rsidR="00B775DD">
        <w:t>37</w:t>
      </w:r>
      <w:r w:rsidR="00217395">
        <w:fldChar w:fldCharType="end"/>
      </w:r>
      <w:r w:rsidR="006C68AB">
        <w:t xml:space="preserve"> </w:t>
      </w:r>
      <w:r>
        <w:t xml:space="preserve">defines the exponent </w:t>
      </w:r>
      <m:oMath>
        <m:r>
          <w:rPr>
            <w:rFonts w:ascii="Cambria Math" w:hAnsi="Cambria Math"/>
          </w:rPr>
          <m:t>a</m:t>
        </m:r>
      </m:oMath>
      <w:r>
        <w:t xml:space="preserve"> as</w:t>
      </w:r>
    </w:p>
    <w:p w14:paraId="6471E49E" w14:textId="1166B31C" w:rsidR="00BB1B90" w:rsidRDefault="00217395" w:rsidP="00217395">
      <w:pPr>
        <w:pStyle w:val="Equationwith"/>
      </w:pPr>
      <w:r>
        <w:tab/>
      </w:r>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α</m:t>
                    </m:r>
                  </m:e>
                  <m:sub>
                    <m:r>
                      <w:rPr>
                        <w:rFonts w:ascii="Cambria Math" w:hAnsi="Cambria Math"/>
                      </w:rPr>
                      <m:t>max</m:t>
                    </m:r>
                  </m:sub>
                </m:sSub>
              </m:e>
            </m:func>
          </m:num>
          <m:den>
            <m:r>
              <m:rPr>
                <m:sty m:val="p"/>
              </m:rPr>
              <w:rPr>
                <w:rFonts w:ascii="Cambria Math" w:hAnsi="Cambria Math"/>
              </w:rPr>
              <m:t>2</m:t>
            </m:r>
            <m:sSup>
              <m:sSupPr>
                <m:ctrlPr>
                  <w:rPr>
                    <w:rFonts w:ascii="Cambria Math" w:hAnsi="Cambria Math"/>
                  </w:rPr>
                </m:ctrlPr>
              </m:sSupPr>
              <m:e>
                <m:r>
                  <m:rPr>
                    <m:nor/>
                  </m:rPr>
                  <m:t>sin</m:t>
                </m:r>
              </m:e>
              <m:sup>
                <m:r>
                  <m:rPr>
                    <m:sty m:val="p"/>
                  </m:rPr>
                  <w:rPr>
                    <w:rFonts w:ascii="Cambria Math" w:hAnsi="Cambria Math"/>
                  </w:rPr>
                  <m:t>2</m:t>
                </m:r>
              </m:sup>
            </m:sSup>
            <m:d>
              <m:dPr>
                <m:ctrlPr>
                  <w:rPr>
                    <w:rFonts w:ascii="Cambria Math" w:hAnsi="Cambria Math"/>
                  </w:rPr>
                </m:ctrlPr>
              </m:dPr>
              <m:e>
                <m:f>
                  <m:fPr>
                    <m:type m:val="lin"/>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max</m:t>
                        </m:r>
                      </m:sub>
                    </m:sSub>
                  </m:num>
                  <m:den>
                    <m:r>
                      <m:rPr>
                        <m:sty m:val="p"/>
                      </m:rPr>
                      <w:rPr>
                        <w:rFonts w:ascii="Cambria Math" w:hAnsi="Cambria Math"/>
                      </w:rPr>
                      <m:t>2</m:t>
                    </m:r>
                  </m:den>
                </m:f>
              </m:e>
            </m:d>
          </m:den>
        </m:f>
      </m:oMath>
      <w:r>
        <w:tab/>
      </w:r>
    </w:p>
    <w:p w14:paraId="005C64E8" w14:textId="77777777" w:rsidR="00BB1B90" w:rsidRDefault="00BB1B90" w:rsidP="00BB1B90">
      <w:pPr>
        <w:pStyle w:val="BodyText"/>
      </w:pPr>
      <w:r>
        <w:t xml:space="preserve">A review of the source showed that the exponent </w:t>
      </w:r>
      <m:oMath>
        <m:r>
          <w:rPr>
            <w:rFonts w:ascii="Cambria Math" w:hAnsi="Cambria Math"/>
          </w:rPr>
          <m:t>a</m:t>
        </m:r>
      </m:oMath>
      <w:r>
        <w:t xml:space="preserve"> occurs at two locations in the code as the function </w:t>
      </w:r>
      <w:r w:rsidRPr="00EC4846">
        <w:rPr>
          <w:rFonts w:ascii="Consolas" w:hAnsi="Consolas" w:cs="Consolas"/>
          <w:color w:val="000000"/>
          <w:sz w:val="19"/>
          <w:szCs w:val="19"/>
        </w:rPr>
        <w:t>a_power</w:t>
      </w:r>
      <w:r>
        <w:t xml:space="preserve">. According to the source comments in the function </w:t>
      </w:r>
      <w:r>
        <w:rPr>
          <w:rFonts w:ascii="Consolas" w:hAnsi="Consolas" w:cs="Consolas"/>
          <w:color w:val="000000"/>
          <w:sz w:val="19"/>
          <w:szCs w:val="19"/>
        </w:rPr>
        <w:t>a_power</w:t>
      </w:r>
      <w:r>
        <w:t xml:space="preserve"> the developer first entered the function </w:t>
      </w:r>
      <w:r>
        <w:rPr>
          <w:rFonts w:ascii="Consolas" w:hAnsi="Consolas" w:cs="Consolas"/>
          <w:color w:val="000000"/>
          <w:sz w:val="19"/>
          <w:szCs w:val="19"/>
        </w:rPr>
        <w:t>a_power</w:t>
      </w:r>
      <w:r>
        <w:t xml:space="preserve"> as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t xml:space="preserve"> and later corrected it to </w:t>
      </w:r>
      <m:oMath>
        <m:r>
          <w:rPr>
            <w:rFonts w:ascii="Cambria Math" w:hAnsi="Cambria Math"/>
          </w:rPr>
          <m:t>a</m:t>
        </m:r>
      </m:oMath>
      <w:r>
        <w:t>, however the correction was made at one location and not both. The source snippets below illustrate the error.</w:t>
      </w:r>
    </w:p>
    <w:p w14:paraId="7397D425" w14:textId="77777777" w:rsidR="00BB1B90" w:rsidRDefault="00BB1B90" w:rsidP="00BB1B90">
      <w:pPr>
        <w:pStyle w:val="Findings"/>
        <w:numPr>
          <w:ilvl w:val="0"/>
          <w:numId w:val="0"/>
        </w:numPr>
        <w:ind w:left="720" w:hanging="720"/>
      </w:pPr>
      <w:r w:rsidRPr="003A3AEE">
        <w:rPr>
          <w:rFonts w:ascii="Consolas" w:hAnsi="Consolas" w:cs="Consolas"/>
          <w:color w:val="2B91AF"/>
          <w:sz w:val="19"/>
          <w:szCs w:val="19"/>
        </w:rPr>
        <w:t>lunarEjecta_Assembly</w:t>
      </w:r>
      <w:r>
        <w:t xml:space="preserve"> template class in </w:t>
      </w:r>
      <w:r w:rsidRPr="00595A29">
        <w:rPr>
          <w:i/>
        </w:rPr>
        <w:t>lunarEjecta_Assembly.h</w:t>
      </w:r>
    </w:p>
    <w:p w14:paraId="22B294A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 = cos(a_max) / (1 - cos(amax)), converted to half sin to avoid subtraction of possible close #'s</w:t>
      </w:r>
    </w:p>
    <w:p w14:paraId="37FE245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a_power(</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impactZenith</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w:t>
      </w:r>
    </w:p>
    <w:p w14:paraId="2BC4C44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alpha_max = HH_zenithGeneral(</w:t>
      </w:r>
      <w:r>
        <w:rPr>
          <w:rFonts w:ascii="Consolas" w:hAnsi="Consolas" w:cs="Consolas"/>
          <w:color w:val="808080"/>
          <w:sz w:val="19"/>
          <w:szCs w:val="19"/>
        </w:rPr>
        <w:t>impactZenith</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xml:space="preserve">); </w:t>
      </w:r>
      <w:r>
        <w:rPr>
          <w:rFonts w:ascii="Consolas" w:hAnsi="Consolas" w:cs="Consolas"/>
          <w:color w:val="008000"/>
          <w:sz w:val="19"/>
          <w:szCs w:val="19"/>
        </w:rPr>
        <w:t>// in units of radians</w:t>
      </w:r>
    </w:p>
    <w:p w14:paraId="36AA5A6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sqrt(cos(alpha_max)/2.) / sin(alpha_max / 2.);</w:t>
      </w:r>
    </w:p>
    <w:p w14:paraId="405B7C0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//return cos(alpha_max) / (2. * sqr(sin(alpha_max / 2.))); // forgot the sqrt...</w:t>
      </w:r>
    </w:p>
    <w:p w14:paraId="10B3265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43D297BF" w14:textId="77777777" w:rsidR="00BB1B90" w:rsidRDefault="00BB1B90" w:rsidP="00BB1B90">
      <w:pPr>
        <w:pStyle w:val="Findings"/>
        <w:numPr>
          <w:ilvl w:val="0"/>
          <w:numId w:val="0"/>
        </w:numPr>
        <w:ind w:left="720" w:hanging="720"/>
      </w:pPr>
      <w:r>
        <w:t>and</w:t>
      </w:r>
    </w:p>
    <w:p w14:paraId="01144073" w14:textId="77777777" w:rsidR="00BB1B90" w:rsidRDefault="00BB1B90" w:rsidP="00BB1B90">
      <w:pPr>
        <w:pStyle w:val="Findings"/>
        <w:numPr>
          <w:ilvl w:val="0"/>
          <w:numId w:val="0"/>
        </w:numPr>
      </w:pPr>
      <w:r w:rsidRPr="003A3AEE">
        <w:rPr>
          <w:rFonts w:ascii="Consolas" w:hAnsi="Consolas" w:cs="Consolas"/>
          <w:color w:val="2B91AF"/>
          <w:sz w:val="19"/>
          <w:szCs w:val="19"/>
        </w:rPr>
        <w:t>lunarEjecta_FractalIntegration</w:t>
      </w:r>
      <w:r>
        <w:t xml:space="preserve"> class in file </w:t>
      </w:r>
      <w:r w:rsidRPr="00595A29">
        <w:rPr>
          <w:i/>
        </w:rPr>
        <w:t>lunarEjecta_FractalIntegration.cpp</w:t>
      </w:r>
      <w:r w:rsidRPr="00426BBC">
        <w:t>.</w:t>
      </w:r>
    </w:p>
    <w:p w14:paraId="00F928E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a = cos(a_max) / (1 - cos(amax)), converted to half sin to avoid subtraction of possible close #'s</w:t>
      </w:r>
    </w:p>
    <w:p w14:paraId="71A24D4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 = \beta - \beta_i</w:t>
      </w:r>
    </w:p>
    <w:p w14:paraId="7A7B86B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2B91AF"/>
          <w:sz w:val="19"/>
          <w:szCs w:val="19"/>
        </w:rPr>
        <w:t>lunarEjecta_FractalIntegration</w:t>
      </w:r>
      <w:r>
        <w:rPr>
          <w:rFonts w:ascii="Consolas" w:hAnsi="Consolas" w:cs="Consolas"/>
          <w:color w:val="000000"/>
          <w:sz w:val="19"/>
          <w:szCs w:val="19"/>
        </w:rPr>
        <w:t>::a_power(</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impactZenith</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w:t>
      </w:r>
    </w:p>
    <w:p w14:paraId="6FEB73E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alpha_max = HH_zenithGeneral(</w:t>
      </w:r>
      <w:r>
        <w:rPr>
          <w:rFonts w:ascii="Consolas" w:hAnsi="Consolas" w:cs="Consolas"/>
          <w:color w:val="808080"/>
          <w:sz w:val="19"/>
          <w:szCs w:val="19"/>
        </w:rPr>
        <w:t>impactZenith</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xml:space="preserve">); </w:t>
      </w:r>
      <w:r>
        <w:rPr>
          <w:rFonts w:ascii="Consolas" w:hAnsi="Consolas" w:cs="Consolas"/>
          <w:color w:val="008000"/>
          <w:sz w:val="19"/>
          <w:szCs w:val="19"/>
        </w:rPr>
        <w:t>// in units of radians</w:t>
      </w:r>
    </w:p>
    <w:p w14:paraId="36C9DD3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sidRPr="00426BBC">
        <w:rPr>
          <w:rFonts w:ascii="Consolas" w:hAnsi="Consolas" w:cs="Consolas"/>
          <w:color w:val="0000FF"/>
          <w:sz w:val="19"/>
          <w:szCs w:val="19"/>
        </w:rPr>
        <w:t>return</w:t>
      </w:r>
      <w:r w:rsidRPr="00426BBC">
        <w:rPr>
          <w:rFonts w:ascii="Consolas" w:hAnsi="Consolas" w:cs="Consolas"/>
          <w:color w:val="000000"/>
          <w:sz w:val="19"/>
          <w:szCs w:val="19"/>
        </w:rPr>
        <w:t xml:space="preserve"> cos(alpha_max) / (2. * sqr(sin(alpha_max / 2.)));</w:t>
      </w:r>
    </w:p>
    <w:p w14:paraId="7937D29A"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D975F6B" w14:textId="317F45D1" w:rsidR="00BB1B90" w:rsidRDefault="00BB1B90" w:rsidP="00BB1B90">
      <w:pPr>
        <w:pStyle w:val="BodyText"/>
      </w:pPr>
      <w:r>
        <w:t xml:space="preserve">When one corrects the </w:t>
      </w:r>
      <w:r>
        <w:rPr>
          <w:rFonts w:ascii="Consolas" w:hAnsi="Consolas" w:cs="Consolas"/>
          <w:color w:val="000000"/>
          <w:sz w:val="19"/>
          <w:szCs w:val="19"/>
        </w:rPr>
        <w:t>a_power</w:t>
      </w:r>
      <w:r>
        <w:t xml:space="preserve"> function in the </w:t>
      </w:r>
      <w:r w:rsidRPr="003A3AEE">
        <w:rPr>
          <w:rFonts w:ascii="Consolas" w:hAnsi="Consolas" w:cs="Consolas"/>
          <w:color w:val="2B91AF"/>
          <w:sz w:val="19"/>
          <w:szCs w:val="19"/>
        </w:rPr>
        <w:t>lunarEjecta_FractalIntegration</w:t>
      </w:r>
      <w:r>
        <w:t xml:space="preserve"> class the DSNE table changes to the values shown in </w:t>
      </w:r>
      <w:r w:rsidR="00F10F3A">
        <w:t>Figure 11.1-1</w:t>
      </w:r>
      <w:r>
        <w:t xml:space="preserve"> plotted as the gray curve. The orange curve plots the original values listed in the DSNE.</w:t>
      </w:r>
    </w:p>
    <w:p w14:paraId="63348747" w14:textId="77777777" w:rsidR="00BB1B90" w:rsidRPr="00D22F6F" w:rsidRDefault="00BB1B90" w:rsidP="00BB1B90">
      <w:pPr>
        <w:pStyle w:val="FigureCentered"/>
      </w:pPr>
      <w:r>
        <w:rPr>
          <w:noProof/>
        </w:rPr>
        <w:lastRenderedPageBreak/>
        <w:drawing>
          <wp:inline distT="0" distB="0" distL="0" distR="0" wp14:anchorId="5FC31E1F" wp14:editId="5B6780D3">
            <wp:extent cx="3526600" cy="25690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934" t="1231" r="1610" b="1851"/>
                    <a:stretch/>
                  </pic:blipFill>
                  <pic:spPr bwMode="auto">
                    <a:xfrm>
                      <a:off x="0" y="0"/>
                      <a:ext cx="3527944" cy="2570007"/>
                    </a:xfrm>
                    <a:prstGeom prst="rect">
                      <a:avLst/>
                    </a:prstGeom>
                    <a:noFill/>
                    <a:ln>
                      <a:noFill/>
                    </a:ln>
                    <a:extLst>
                      <a:ext uri="{53640926-AAD7-44D8-BBD7-CCE9431645EC}">
                        <a14:shadowObscured xmlns:a14="http://schemas.microsoft.com/office/drawing/2010/main"/>
                      </a:ext>
                    </a:extLst>
                  </pic:spPr>
                </pic:pic>
              </a:graphicData>
            </a:graphic>
          </wp:inline>
        </w:drawing>
      </w:r>
    </w:p>
    <w:p w14:paraId="71368EEC" w14:textId="279A60B9" w:rsidR="00BB1B90" w:rsidRDefault="00BB1B90" w:rsidP="00BB1B90">
      <w:pPr>
        <w:pStyle w:val="Figure"/>
      </w:pPr>
      <w:bookmarkStart w:id="547" w:name="_Ref66785141"/>
      <w:bookmarkStart w:id="548" w:name="_Toc80082919"/>
      <w:r>
        <w:t xml:space="preserve">Figure </w:t>
      </w:r>
      <w:bookmarkEnd w:id="547"/>
      <w:r w:rsidR="00F10F3A">
        <w:t>11.1-</w:t>
      </w:r>
      <w:r>
        <w:t>1</w:t>
      </w:r>
      <w:r>
        <w:rPr>
          <w:noProof/>
        </w:rPr>
        <w:t>.</w:t>
      </w:r>
      <w:r>
        <w:t xml:space="preserve"> Effect on DSNE Table from Correcting a_power</w:t>
      </w:r>
      <w:bookmarkEnd w:id="548"/>
    </w:p>
    <w:p w14:paraId="5515F5A9" w14:textId="7A9A2214" w:rsidR="00BB1B90" w:rsidRDefault="00BB1B90" w:rsidP="00BB1B90">
      <w:pPr>
        <w:pStyle w:val="BodyText"/>
      </w:pPr>
      <w:r>
        <w:t xml:space="preserve">Correcting </w:t>
      </w:r>
      <w:r w:rsidRPr="003A3AEE">
        <w:rPr>
          <w:rFonts w:ascii="Consolas" w:hAnsi="Consolas" w:cs="Consolas"/>
          <w:color w:val="000000"/>
          <w:sz w:val="19"/>
          <w:szCs w:val="19"/>
        </w:rPr>
        <w:t>a_power</w:t>
      </w:r>
      <w:r>
        <w:t xml:space="preserve"> has doubled the flux and decreased the elevation angle of the most probable flux from 75</w:t>
      </w:r>
      <w:r w:rsidR="006D619A">
        <w:t>°</w:t>
      </w:r>
      <w:r>
        <w:t>to 55</w:t>
      </w:r>
      <w:r w:rsidR="006D619A">
        <w:t>°</w:t>
      </w:r>
      <w:r>
        <w:t>.</w:t>
      </w:r>
    </w:p>
    <w:p w14:paraId="467E2D09" w14:textId="45C6AC16" w:rsidR="00BB1B90" w:rsidRDefault="006C68AB" w:rsidP="006C68AB">
      <w:pPr>
        <w:pStyle w:val="BodyText"/>
      </w:pPr>
      <w:bookmarkStart w:id="549" w:name="_Hlk80022755"/>
      <w:bookmarkStart w:id="550" w:name="_Hlk80035851"/>
      <w:r w:rsidRPr="006C68AB">
        <w:rPr>
          <w:b/>
          <w:bCs/>
        </w:rPr>
        <w:t>Finding 26</w:t>
      </w:r>
      <w:r w:rsidRPr="00152780">
        <w:rPr>
          <w:b/>
          <w:bCs/>
        </w:rPr>
        <w:t>:</w:t>
      </w:r>
      <w:r w:rsidRPr="00152780">
        <w:t xml:space="preserve"> </w:t>
      </w:r>
      <w:r w:rsidR="00BB1B90" w:rsidRPr="00152780">
        <w:t>The MeMoSeE software does not implement the alternative zenith angle function Eq. 2.29</w:t>
      </w:r>
      <w:r w:rsidR="00E37155" w:rsidRPr="00152780">
        <w:t xml:space="preserve"> of Reference </w:t>
      </w:r>
      <w:r w:rsidR="00E37155" w:rsidRPr="00152780">
        <w:fldChar w:fldCharType="begin"/>
      </w:r>
      <w:r w:rsidR="00E37155" w:rsidRPr="00152780">
        <w:instrText xml:space="preserve"> NOTEREF _Ref79052953 \h </w:instrText>
      </w:r>
      <w:r w:rsidR="00152780">
        <w:instrText xml:space="preserve"> \* MERGEFORMAT </w:instrText>
      </w:r>
      <w:r w:rsidR="00E37155" w:rsidRPr="00152780">
        <w:fldChar w:fldCharType="separate"/>
      </w:r>
      <w:r w:rsidR="00B775DD">
        <w:t>37</w:t>
      </w:r>
      <w:r w:rsidR="00E37155" w:rsidRPr="00152780">
        <w:fldChar w:fldCharType="end"/>
      </w:r>
      <w:r w:rsidR="00BB1B90" w:rsidRPr="00152780">
        <w:t xml:space="preserve"> in software correctly. The developer implemented the exponent </w:t>
      </w:r>
      <m:oMath>
        <m:r>
          <w:rPr>
            <w:rFonts w:ascii="Cambria Math" w:hAnsi="Cambria Math"/>
          </w:rPr>
          <m:t>a</m:t>
        </m:r>
      </m:oMath>
      <w:r w:rsidR="00BB1B90" w:rsidRPr="00152780">
        <w:t xml:space="preserve"> as </w:t>
      </w:r>
      <m:oMath>
        <m:r>
          <w:rPr>
            <w:rFonts w:ascii="Cambria Math" w:hAnsi="Cambria Math"/>
          </w:rPr>
          <m:t>a</m:t>
        </m:r>
      </m:oMath>
      <w:r w:rsidR="00BB1B90" w:rsidRPr="00152780">
        <w:t xml:space="preserve"> at one place in the code and as </w:t>
      </w:r>
      <m:oMath>
        <m:r>
          <w:rPr>
            <w:rFonts w:ascii="Cambria Math" w:hAnsi="Cambria Math"/>
          </w:rPr>
          <m:t>a</m:t>
        </m:r>
      </m:oMath>
      <w:r w:rsidR="00BB1B90" w:rsidRPr="00152780">
        <w:t xml:space="preserve"> squared at a second place.</w:t>
      </w:r>
      <w:bookmarkEnd w:id="549"/>
    </w:p>
    <w:p w14:paraId="71928789" w14:textId="16B4760D" w:rsidR="00BB1B90" w:rsidRDefault="00BB1B90" w:rsidP="00BB1B90">
      <w:pPr>
        <w:pStyle w:val="Heading3"/>
      </w:pPr>
      <w:bookmarkStart w:id="551" w:name="_Toc80082850"/>
      <w:bookmarkEnd w:id="550"/>
      <w:r>
        <w:t>11.1.5</w:t>
      </w:r>
      <w:r w:rsidRPr="004423D0">
        <w:tab/>
      </w:r>
      <w:r>
        <w:t xml:space="preserve">Dependence of Ejecta </w:t>
      </w:r>
      <w:r w:rsidRPr="00BB1B90">
        <w:t>Mass</w:t>
      </w:r>
      <w:r>
        <w:t xml:space="preserve"> Flux on Regolith Bulk Density</w:t>
      </w:r>
      <w:bookmarkEnd w:id="551"/>
    </w:p>
    <w:p w14:paraId="1D6687BC" w14:textId="77777777" w:rsidR="00BB1B90" w:rsidRDefault="00BB1B90" w:rsidP="00C91E11">
      <w:r>
        <w:t xml:space="preserve">A review of the code showed that the software uses ejecta particle mass density for the regolith bulk density in the relation for cumulative ejecta mass with </w:t>
      </w:r>
      <w:r w:rsidRPr="00C91E11">
        <w:t>speeds</w:t>
      </w:r>
      <w:r>
        <w:t xml:space="preserve"> larger than v distribution. The screen output confirms this with the listing</w:t>
      </w:r>
    </w:p>
    <w:p w14:paraId="0171FF9B" w14:textId="77777777" w:rsidR="00BB1B90" w:rsidRPr="00F264A7" w:rsidRDefault="00BB1B90" w:rsidP="00BB1B90">
      <w:pPr>
        <w:pStyle w:val="Findings"/>
        <w:numPr>
          <w:ilvl w:val="0"/>
          <w:numId w:val="0"/>
        </w:numPr>
        <w:shd w:val="clear" w:color="auto" w:fill="D9D9D9" w:themeFill="background1" w:themeFillShade="D9"/>
        <w:ind w:firstLine="432"/>
        <w:rPr>
          <w:rFonts w:ascii="Courier New" w:hAnsi="Courier New" w:cs="Courier New"/>
        </w:rPr>
      </w:pPr>
      <w:r w:rsidRPr="00F264A7">
        <w:rPr>
          <w:rFonts w:ascii="Courier New" w:hAnsi="Courier New" w:cs="Courier New"/>
        </w:rPr>
        <w:t>Regolith Density Model: DSNE</w:t>
      </w:r>
    </w:p>
    <w:p w14:paraId="0D679BA7" w14:textId="77777777" w:rsidR="00BB1B90" w:rsidRPr="00F264A7" w:rsidRDefault="00BB1B90" w:rsidP="00BB1B90">
      <w:pPr>
        <w:pStyle w:val="Findings"/>
        <w:numPr>
          <w:ilvl w:val="0"/>
          <w:numId w:val="0"/>
        </w:numPr>
        <w:shd w:val="clear" w:color="auto" w:fill="D9D9D9" w:themeFill="background1" w:themeFillShade="D9"/>
        <w:spacing w:before="0"/>
        <w:ind w:firstLine="432"/>
        <w:rPr>
          <w:rFonts w:ascii="Courier New" w:hAnsi="Courier New" w:cs="Courier New"/>
        </w:rPr>
      </w:pPr>
      <w:r w:rsidRPr="00F264A7">
        <w:rPr>
          <w:rFonts w:ascii="Courier New" w:hAnsi="Courier New" w:cs="Courier New"/>
        </w:rPr>
        <w:t xml:space="preserve">  lowDensity = 2886.79 kg/m^3</w:t>
      </w:r>
    </w:p>
    <w:p w14:paraId="5ACB0DF0" w14:textId="77777777" w:rsidR="00BB1B90" w:rsidRPr="00F264A7" w:rsidRDefault="00BB1B90" w:rsidP="00BB1B90">
      <w:pPr>
        <w:pStyle w:val="Findings"/>
        <w:numPr>
          <w:ilvl w:val="0"/>
          <w:numId w:val="0"/>
        </w:numPr>
        <w:shd w:val="clear" w:color="auto" w:fill="D9D9D9" w:themeFill="background1" w:themeFillShade="D9"/>
        <w:spacing w:before="0"/>
        <w:ind w:firstLine="432"/>
        <w:rPr>
          <w:rFonts w:ascii="Courier New" w:hAnsi="Courier New" w:cs="Courier New"/>
        </w:rPr>
      </w:pPr>
      <w:r w:rsidRPr="00F264A7">
        <w:rPr>
          <w:rFonts w:ascii="Courier New" w:hAnsi="Courier New" w:cs="Courier New"/>
        </w:rPr>
        <w:t xml:space="preserve">  avgDensity = 3100 kg/m^3</w:t>
      </w:r>
    </w:p>
    <w:p w14:paraId="3AE2A557" w14:textId="77777777" w:rsidR="00BB1B90" w:rsidRPr="00F264A7" w:rsidRDefault="00BB1B90" w:rsidP="00BB1B90">
      <w:pPr>
        <w:pStyle w:val="Findings"/>
        <w:numPr>
          <w:ilvl w:val="0"/>
          <w:numId w:val="0"/>
        </w:numPr>
        <w:shd w:val="clear" w:color="auto" w:fill="D9D9D9" w:themeFill="background1" w:themeFillShade="D9"/>
        <w:spacing w:before="0"/>
        <w:ind w:firstLine="432"/>
        <w:rPr>
          <w:rFonts w:ascii="Courier New" w:hAnsi="Courier New" w:cs="Courier New"/>
        </w:rPr>
      </w:pPr>
      <w:r w:rsidRPr="00F264A7">
        <w:rPr>
          <w:rFonts w:ascii="Courier New" w:hAnsi="Courier New" w:cs="Courier New"/>
        </w:rPr>
        <w:t xml:space="preserve">  highDensity = 3129.63 kg/m^3</w:t>
      </w:r>
    </w:p>
    <w:p w14:paraId="23EDC10A" w14:textId="472F42DC" w:rsidR="00BB1B90" w:rsidRDefault="00F10F3A" w:rsidP="00C91E11">
      <w:r>
        <w:t>Figure 11.1-2</w:t>
      </w:r>
      <w:r w:rsidR="00BB1B90">
        <w:t xml:space="preserve"> is from the DSNE and it lists bulk densities in the first 3 meters of the regolith between 1500 kg/m</w:t>
      </w:r>
      <w:r w:rsidR="00BB1B90" w:rsidRPr="00A30B56">
        <w:rPr>
          <w:vertAlign w:val="superscript"/>
        </w:rPr>
        <w:t>3</w:t>
      </w:r>
      <w:r w:rsidR="00BB1B90">
        <w:t xml:space="preserve"> and 2000 kg/m</w:t>
      </w:r>
      <w:r w:rsidR="00BB1B90" w:rsidRPr="00A30B56">
        <w:rPr>
          <w:vertAlign w:val="superscript"/>
        </w:rPr>
        <w:t>3</w:t>
      </w:r>
      <w:r w:rsidR="00BB1B90">
        <w:t xml:space="preserve">. </w:t>
      </w:r>
    </w:p>
    <w:p w14:paraId="73136C94" w14:textId="77777777" w:rsidR="00BB1B90" w:rsidRPr="00771F17" w:rsidRDefault="00BB1B90" w:rsidP="00BB1B90">
      <w:pPr>
        <w:pStyle w:val="FigureCentered"/>
        <w:rPr>
          <w:b/>
          <w:i/>
        </w:rPr>
      </w:pPr>
      <w:r>
        <w:rPr>
          <w:noProof/>
        </w:rPr>
        <w:lastRenderedPageBreak/>
        <w:drawing>
          <wp:inline distT="0" distB="0" distL="0" distR="0" wp14:anchorId="2CC5F845" wp14:editId="41D22BD5">
            <wp:extent cx="3466631" cy="3172460"/>
            <wp:effectExtent l="0" t="0" r="635" b="8890"/>
            <wp:docPr id="236" name="Picture 236" descr="New 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Fig 3"/>
                    <pic:cNvPicPr>
                      <a:picLocks noChangeAspect="1" noChangeArrowheads="1"/>
                    </pic:cNvPicPr>
                  </pic:nvPicPr>
                  <pic:blipFill rotWithShape="1">
                    <a:blip r:embed="rId66">
                      <a:extLst>
                        <a:ext uri="{28A0092B-C50C-407E-A947-70E740481C1C}">
                          <a14:useLocalDpi xmlns:a14="http://schemas.microsoft.com/office/drawing/2010/main" val="0"/>
                        </a:ext>
                      </a:extLst>
                    </a:blip>
                    <a:srcRect l="1638" t="1" r="3555" b="2514"/>
                    <a:stretch/>
                  </pic:blipFill>
                  <pic:spPr bwMode="auto">
                    <a:xfrm>
                      <a:off x="0" y="0"/>
                      <a:ext cx="3467694" cy="3173433"/>
                    </a:xfrm>
                    <a:prstGeom prst="rect">
                      <a:avLst/>
                    </a:prstGeom>
                    <a:noFill/>
                    <a:ln>
                      <a:noFill/>
                    </a:ln>
                    <a:extLst>
                      <a:ext uri="{53640926-AAD7-44D8-BBD7-CCE9431645EC}">
                        <a14:shadowObscured xmlns:a14="http://schemas.microsoft.com/office/drawing/2010/main"/>
                      </a:ext>
                    </a:extLst>
                  </pic:spPr>
                </pic:pic>
              </a:graphicData>
            </a:graphic>
          </wp:inline>
        </w:drawing>
      </w:r>
    </w:p>
    <w:p w14:paraId="4B3962B3" w14:textId="40C036BA" w:rsidR="00BB1B90" w:rsidRDefault="00BB1B90" w:rsidP="00BB1B90">
      <w:pPr>
        <w:pStyle w:val="Figure"/>
      </w:pPr>
      <w:bookmarkStart w:id="552" w:name="_Ref66790797"/>
      <w:bookmarkStart w:id="553" w:name="_Toc80082920"/>
      <w:r>
        <w:t xml:space="preserve">Figure </w:t>
      </w:r>
      <w:bookmarkEnd w:id="552"/>
      <w:r w:rsidR="00F10F3A">
        <w:t>11.1-</w:t>
      </w:r>
      <w:r>
        <w:t>2</w:t>
      </w:r>
      <w:r>
        <w:rPr>
          <w:noProof/>
        </w:rPr>
        <w:t>.</w:t>
      </w:r>
      <w:r>
        <w:t xml:space="preserve"> </w:t>
      </w:r>
      <w:r w:rsidRPr="00771F17">
        <w:t xml:space="preserve">In </w:t>
      </w:r>
      <w:r>
        <w:t>S</w:t>
      </w:r>
      <w:r w:rsidRPr="00771F17">
        <w:t xml:space="preserve">itu Bulk Density of </w:t>
      </w:r>
      <w:r>
        <w:t>R</w:t>
      </w:r>
      <w:r w:rsidRPr="00771F17">
        <w:t xml:space="preserve">egolith based on Drill Core Samples from Apollo 15, 16, and 17 </w:t>
      </w:r>
      <w:r>
        <w:t>M</w:t>
      </w:r>
      <w:r w:rsidRPr="00771F17">
        <w:t>issions</w:t>
      </w:r>
      <w:bookmarkEnd w:id="553"/>
    </w:p>
    <w:p w14:paraId="738C4D75" w14:textId="5B4DAD28" w:rsidR="00BB1B90" w:rsidRDefault="00BB1B90" w:rsidP="00BB1B90">
      <w:pPr>
        <w:pStyle w:val="Figureextra"/>
      </w:pPr>
      <w:r w:rsidRPr="00771F17">
        <w:t>The abrupt increases and decreases result from different layers at different depths (Lunar Sourcebook 1991).</w:t>
      </w:r>
      <w:r>
        <w:t xml:space="preserve"> DSNE </w:t>
      </w:r>
      <w:r w:rsidR="00F10F3A">
        <w:t xml:space="preserve">Figure </w:t>
      </w:r>
      <w:r>
        <w:t>3.4.2.3.1-1</w:t>
      </w:r>
      <w:r w:rsidR="006C68AB">
        <w:t xml:space="preserve"> [ref</w:t>
      </w:r>
      <w:r>
        <w:t>.</w:t>
      </w:r>
      <w:r w:rsidR="006C68AB">
        <w:t xml:space="preserve"> </w:t>
      </w:r>
      <w:r w:rsidR="00B775DD">
        <w:fldChar w:fldCharType="begin"/>
      </w:r>
      <w:r w:rsidR="00B775DD">
        <w:instrText xml:space="preserve"> NOTEREF _Ref80040278 \h </w:instrText>
      </w:r>
      <w:r w:rsidR="00B775DD">
        <w:fldChar w:fldCharType="separate"/>
      </w:r>
      <w:r w:rsidR="00B775DD">
        <w:t>1</w:t>
      </w:r>
      <w:r w:rsidR="00B775DD">
        <w:fldChar w:fldCharType="end"/>
      </w:r>
      <w:r w:rsidR="006C68AB">
        <w:t>]</w:t>
      </w:r>
    </w:p>
    <w:p w14:paraId="688478F0" w14:textId="77777777" w:rsidR="00BB1B90" w:rsidRDefault="00BB1B90" w:rsidP="006C68AB">
      <w:pPr>
        <w:pStyle w:val="BodyTextKeepwithNext6below"/>
      </w:pPr>
      <w:r>
        <w:t xml:space="preserve">One may calculate the bulk density of 2000 kg/m3 from the ejecta particle density using the porosity listed in </w:t>
      </w:r>
      <w:r w:rsidRPr="00595A29">
        <w:rPr>
          <w:i/>
        </w:rPr>
        <w:t>lunarEjecta_Regolith.cpp</w:t>
      </w:r>
      <w:r>
        <w:t>. The code listing below shows how to calculate the bulk density</w:t>
      </w:r>
    </w:p>
    <w:p w14:paraId="3D207DB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H_compH11RegDensFactor(</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lowHighDens</w:t>
      </w:r>
      <w:r>
        <w:rPr>
          <w:rFonts w:ascii="Consolas" w:hAnsi="Consolas" w:cs="Consolas"/>
          <w:color w:val="000000"/>
          <w:sz w:val="19"/>
          <w:szCs w:val="19"/>
        </w:rPr>
        <w:t>){</w:t>
      </w:r>
    </w:p>
    <w:p w14:paraId="22835F8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dens = 0.0;</w:t>
      </w:r>
    </w:p>
    <w:p w14:paraId="24F4583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porosity = 0.0;</w:t>
      </w:r>
    </w:p>
    <w:p w14:paraId="4CE838B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switch</w:t>
      </w:r>
      <w:r>
        <w:rPr>
          <w:rFonts w:ascii="Consolas" w:hAnsi="Consolas" w:cs="Consolas"/>
          <w:color w:val="000000"/>
          <w:sz w:val="19"/>
          <w:szCs w:val="19"/>
        </w:rPr>
        <w:t>(</w:t>
      </w:r>
      <w:r>
        <w:rPr>
          <w:rFonts w:ascii="Consolas" w:hAnsi="Consolas" w:cs="Consolas"/>
          <w:color w:val="808080"/>
          <w:sz w:val="19"/>
          <w:szCs w:val="19"/>
        </w:rPr>
        <w:t>lowHighDens</w:t>
      </w:r>
      <w:r>
        <w:rPr>
          <w:rFonts w:ascii="Consolas" w:hAnsi="Consolas" w:cs="Consolas"/>
          <w:color w:val="000000"/>
          <w:sz w:val="19"/>
          <w:szCs w:val="19"/>
        </w:rPr>
        <w:t>){</w:t>
      </w:r>
    </w:p>
    <w:p w14:paraId="03D4104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8000"/>
          <w:sz w:val="19"/>
          <w:szCs w:val="19"/>
        </w:rPr>
        <w:t>// low density regolith</w:t>
      </w:r>
    </w:p>
    <w:p w14:paraId="798076A9"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dens = RegolithProperties-&gt;getlowDensity();</w:t>
      </w:r>
    </w:p>
    <w:p w14:paraId="5055248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6D6862D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high density regolith</w:t>
      </w:r>
    </w:p>
    <w:p w14:paraId="58A459E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dens = RegolithProperties-&gt;gethighDensity();</w:t>
      </w:r>
    </w:p>
    <w:p w14:paraId="3419A23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5670499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average density regolith</w:t>
      </w:r>
    </w:p>
    <w:p w14:paraId="2CC4994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dens = RegolithProperties-&gt;getavgDensity();</w:t>
      </w:r>
    </w:p>
    <w:p w14:paraId="0D39D839"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break</w:t>
      </w:r>
      <w:r>
        <w:rPr>
          <w:rFonts w:ascii="Consolas" w:hAnsi="Consolas" w:cs="Consolas"/>
          <w:color w:val="000000"/>
          <w:sz w:val="19"/>
          <w:szCs w:val="19"/>
        </w:rPr>
        <w:t>;</w:t>
      </w:r>
    </w:p>
    <w:p w14:paraId="7F28AD7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w:t>
      </w:r>
    </w:p>
    <w:p w14:paraId="569489B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cerr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"ERROR: H_compH11RegDensFactor invalid density type selection\n"</w:t>
      </w:r>
      <w:r>
        <w:rPr>
          <w:rFonts w:ascii="Consolas" w:hAnsi="Consolas" w:cs="Consolas"/>
          <w:color w:val="000000"/>
          <w:sz w:val="19"/>
          <w:szCs w:val="19"/>
        </w:rPr>
        <w:t>;</w:t>
      </w:r>
    </w:p>
    <w:p w14:paraId="1B754F9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E7BEABC"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porosity = RegolithProperties-&gt;getHH11_porosity();</w:t>
      </w:r>
    </w:p>
    <w:p w14:paraId="72E9310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pow(dens*(1.0-porosity), -(3.*RegolithProperties-&gt;getHH11_nu()-1.));</w:t>
      </w:r>
    </w:p>
    <w:p w14:paraId="770B71D9" w14:textId="77777777" w:rsidR="00BB1B90" w:rsidRDefault="00BB1B90" w:rsidP="00BB1B90">
      <w:pPr>
        <w:pStyle w:val="BodyText"/>
      </w:pPr>
      <w:r>
        <w:rPr>
          <w:rFonts w:ascii="Consolas" w:hAnsi="Consolas" w:cs="Consolas"/>
          <w:color w:val="000000"/>
          <w:sz w:val="19"/>
          <w:szCs w:val="19"/>
        </w:rPr>
        <w:tab/>
        <w:t>}</w:t>
      </w:r>
    </w:p>
    <w:p w14:paraId="0D1B7F9B" w14:textId="406E6615" w:rsidR="00BB1B90" w:rsidRPr="00C91E11" w:rsidRDefault="00F10F3A" w:rsidP="00C91E11">
      <w:pPr>
        <w:pStyle w:val="BodyText"/>
      </w:pPr>
      <w:r w:rsidRPr="00C91E11">
        <w:t>Figure 11.1-3</w:t>
      </w:r>
      <w:r w:rsidR="00BB1B90" w:rsidRPr="00C91E11">
        <w:t xml:space="preserve"> illustrates the effect on the DSNE table of correcting the regolith bulk density plotted as the blue curve.</w:t>
      </w:r>
    </w:p>
    <w:p w14:paraId="72FB14D4" w14:textId="77777777" w:rsidR="00BB1B90" w:rsidRDefault="00BB1B90" w:rsidP="00BB1B90">
      <w:pPr>
        <w:pStyle w:val="FigureCentered"/>
      </w:pPr>
      <w:r>
        <w:rPr>
          <w:noProof/>
        </w:rPr>
        <w:lastRenderedPageBreak/>
        <w:drawing>
          <wp:inline distT="0" distB="0" distL="0" distR="0" wp14:anchorId="36E87022" wp14:editId="0E229575">
            <wp:extent cx="3526790" cy="25581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2084" t="1437" r="1488" b="2089"/>
                    <a:stretch/>
                  </pic:blipFill>
                  <pic:spPr bwMode="auto">
                    <a:xfrm>
                      <a:off x="0" y="0"/>
                      <a:ext cx="3526972" cy="2558275"/>
                    </a:xfrm>
                    <a:prstGeom prst="rect">
                      <a:avLst/>
                    </a:prstGeom>
                    <a:noFill/>
                    <a:ln>
                      <a:noFill/>
                    </a:ln>
                    <a:extLst>
                      <a:ext uri="{53640926-AAD7-44D8-BBD7-CCE9431645EC}">
                        <a14:shadowObscured xmlns:a14="http://schemas.microsoft.com/office/drawing/2010/main"/>
                      </a:ext>
                    </a:extLst>
                  </pic:spPr>
                </pic:pic>
              </a:graphicData>
            </a:graphic>
          </wp:inline>
        </w:drawing>
      </w:r>
    </w:p>
    <w:p w14:paraId="255AF9B6" w14:textId="325B8F4F" w:rsidR="00BB1B90" w:rsidRDefault="00BB1B90" w:rsidP="00BB1B90">
      <w:pPr>
        <w:pStyle w:val="Figure"/>
      </w:pPr>
      <w:bookmarkStart w:id="554" w:name="_Ref66791099"/>
      <w:bookmarkStart w:id="555" w:name="_Toc80082921"/>
      <w:r>
        <w:t xml:space="preserve">Figure </w:t>
      </w:r>
      <w:bookmarkEnd w:id="554"/>
      <w:r w:rsidR="00F10F3A">
        <w:t>11.1-</w:t>
      </w:r>
      <w:r>
        <w:t>3</w:t>
      </w:r>
      <w:r>
        <w:rPr>
          <w:noProof/>
        </w:rPr>
        <w:t>.</w:t>
      </w:r>
      <w:r>
        <w:t xml:space="preserve"> Effect of Correcting Regolith Bulk Density on DSNE Table</w:t>
      </w:r>
      <w:bookmarkEnd w:id="555"/>
    </w:p>
    <w:p w14:paraId="2E2A75CA" w14:textId="77777777" w:rsidR="00BB1B90" w:rsidRDefault="00BB1B90" w:rsidP="00BB1B90">
      <w:pPr>
        <w:pStyle w:val="BodyText"/>
      </w:pPr>
      <w:r>
        <w:t>The change increases the flux by ~10% for all elevation angles.</w:t>
      </w:r>
    </w:p>
    <w:p w14:paraId="2DF5827A" w14:textId="730DAA16" w:rsidR="00BB1B90" w:rsidRPr="00152780" w:rsidRDefault="006C68AB" w:rsidP="006C68AB">
      <w:pPr>
        <w:pStyle w:val="BodyText"/>
      </w:pPr>
      <w:bookmarkStart w:id="556" w:name="_Hlk80022928"/>
      <w:r w:rsidRPr="006C68AB">
        <w:rPr>
          <w:b/>
          <w:bCs/>
        </w:rPr>
        <w:t xml:space="preserve">Finding </w:t>
      </w:r>
      <w:r w:rsidRPr="00152780">
        <w:rPr>
          <w:b/>
          <w:bCs/>
        </w:rPr>
        <w:t>27:</w:t>
      </w:r>
      <w:r w:rsidRPr="00152780">
        <w:t xml:space="preserve"> </w:t>
      </w:r>
      <w:r w:rsidR="00BB1B90" w:rsidRPr="00152780">
        <w:t xml:space="preserve">The MeMoSeE software uses the ejecta particle density for the regolith bulk density in the distribution of ejecta mass launched with speeds larger than </w:t>
      </w:r>
      <m:oMath>
        <m:r>
          <w:rPr>
            <w:rFonts w:ascii="Cambria Math" w:hAnsi="Cambria Math"/>
          </w:rPr>
          <m:t>v</m:t>
        </m:r>
      </m:oMath>
      <w:r w:rsidR="00BB1B90" w:rsidRPr="00152780">
        <w:t>.</w:t>
      </w:r>
    </w:p>
    <w:p w14:paraId="7CA2166E" w14:textId="3E4CF426" w:rsidR="000C277D" w:rsidRDefault="00BB1B90" w:rsidP="000C277D">
      <w:pPr>
        <w:pStyle w:val="Heading3"/>
        <w:rPr>
          <w:ins w:id="557" w:author="Bullock, Leanna S. (LARC-C101)[TEAMS3]" w:date="2021-08-16T10:01:00Z"/>
        </w:rPr>
      </w:pPr>
      <w:bookmarkStart w:id="558" w:name="_Toc80082851"/>
      <w:bookmarkEnd w:id="556"/>
      <w:r>
        <w:t>11.1.6</w:t>
      </w:r>
      <w:r w:rsidRPr="004423D0">
        <w:tab/>
      </w:r>
      <w:r>
        <w:t xml:space="preserve">Equation 2.113 for </w:t>
      </w:r>
      <w:r w:rsidRPr="006C68AB">
        <w:rPr>
          <w:i/>
          <w:iCs/>
        </w:rPr>
        <w:t>v</w:t>
      </w:r>
      <w:r w:rsidRPr="000F276A">
        <w:rPr>
          <w:vertAlign w:val="subscript"/>
        </w:rPr>
        <w:t>min</w:t>
      </w:r>
      <w:del w:id="559" w:author="Bullock, Leanna S. (LARC-C101)[TEAMS3]" w:date="2021-08-16T10:01:00Z">
        <w:r w:rsidDel="00A55B76">
          <w:delText xml:space="preserve"> is Incorrect</w:delText>
        </w:r>
      </w:del>
      <w:bookmarkEnd w:id="558"/>
    </w:p>
    <w:p w14:paraId="293F2F45" w14:textId="571162A2" w:rsidR="00A55B76" w:rsidRPr="00A55B76" w:rsidRDefault="00A55B76" w:rsidP="006C68AB">
      <w:pPr>
        <w:pStyle w:val="BodyText"/>
      </w:pPr>
      <w:ins w:id="560" w:author="Bullock, Leanna S. (LARC-C101)[TEAMS3]" w:date="2021-08-16T10:01:00Z">
        <w:r>
          <w:t xml:space="preserve">Equation 2.113 for </w:t>
        </w:r>
        <w:r w:rsidRPr="006C68AB">
          <w:rPr>
            <w:i/>
            <w:iCs/>
          </w:rPr>
          <w:t>v</w:t>
        </w:r>
        <w:r w:rsidRPr="000F276A">
          <w:rPr>
            <w:vertAlign w:val="subscript"/>
          </w:rPr>
          <w:t>min</w:t>
        </w:r>
        <w:r>
          <w:t xml:space="preserve"> is incorrect.</w:t>
        </w:r>
      </w:ins>
    </w:p>
    <w:p w14:paraId="617250BD" w14:textId="77777777" w:rsidR="00BB1B90" w:rsidRDefault="00BB1B90" w:rsidP="00BB1B90">
      <w:pPr>
        <w:pStyle w:val="BodyText"/>
      </w:pPr>
      <w:r>
        <w:t>Equation 2.113</w:t>
      </w:r>
    </w:p>
    <w:p w14:paraId="674E3808" w14:textId="28FBDDA2" w:rsidR="00BB1B90" w:rsidRPr="000F276A" w:rsidRDefault="009B1CA3" w:rsidP="00BB1B90">
      <w:pPr>
        <w:pStyle w:val="BodyText"/>
      </w:pPr>
      <m:oMathPara>
        <m:oMath>
          <m:sSub>
            <m:sSubPr>
              <m:ctrlPr>
                <w:rPr>
                  <w:rFonts w:ascii="Cambria Math" w:hAnsi="Cambria Math"/>
                  <w:i/>
                </w:rPr>
              </m:ctrlPr>
            </m:sSubPr>
            <m:e>
              <m:r>
                <w:rPr>
                  <w:rFonts w:ascii="Cambria Math" w:hAnsi="Cambria Math"/>
                </w:rPr>
                <m:t>x</m:t>
              </m:r>
            </m:e>
            <m:sub>
              <m:r>
                <w:rPr>
                  <w:rFonts w:ascii="Cambria Math" w:hAnsi="Cambria Math"/>
                </w:rPr>
                <m:t xml:space="preserve">min </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den>
                          </m:f>
                        </m:e>
                      </m:d>
                    </m:e>
                  </m:func>
                </m:num>
                <m:den>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den>
                          </m:f>
                        </m:e>
                      </m:d>
                    </m:e>
                  </m:func>
                </m:den>
              </m:f>
            </m:e>
          </m:rad>
          <m:r>
            <w:rPr>
              <w:rFonts w:ascii="Cambria Math" w:hAnsi="Cambria Math"/>
            </w:rPr>
            <m:t>,</m:t>
          </m:r>
        </m:oMath>
      </m:oMathPara>
    </w:p>
    <w:p w14:paraId="7559B68C" w14:textId="77777777" w:rsidR="00BB1B90" w:rsidRDefault="00BB1B90" w:rsidP="00BB1B90">
      <w:pPr>
        <w:pStyle w:val="BodyText"/>
      </w:pPr>
      <w:r>
        <w:t>is incorrect, however it does not appear to be used anywhere within the c++ source. However, the correct formula is crucial to the verification artifact. Therefore, the correct equation follows</w:t>
      </w:r>
    </w:p>
    <w:p w14:paraId="3EC88437" w14:textId="1B49B2B6" w:rsidR="00BB1B90" w:rsidRPr="00E5372A" w:rsidRDefault="009B1CA3" w:rsidP="00BB1B90">
      <w:pPr>
        <w:pStyle w:val="BodyText"/>
      </w:pPr>
      <m:oMathPara>
        <m:oMath>
          <m:sSub>
            <m:sSubPr>
              <m:ctrlPr>
                <w:rPr>
                  <w:rFonts w:ascii="Cambria Math" w:hAnsi="Cambria Math"/>
                  <w:i/>
                </w:rPr>
              </m:ctrlPr>
            </m:sSubPr>
            <m:e>
              <m:r>
                <w:rPr>
                  <w:rFonts w:ascii="Cambria Math" w:hAnsi="Cambria Math"/>
                </w:rPr>
                <m:t>x</m:t>
              </m:r>
            </m:e>
            <m:sub>
              <m:r>
                <w:rPr>
                  <w:rFonts w:ascii="Cambria Math" w:hAnsi="Cambria Math"/>
                </w:rPr>
                <m:t xml:space="preserve">min </m:t>
              </m:r>
            </m:sub>
          </m:sSub>
          <m:r>
            <w:rPr>
              <w:rFonts w:ascii="Cambria Math" w:hAnsi="Cambria Math"/>
            </w:rPr>
            <m:t>=</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r>
                    <w:rPr>
                      <w:rFonts w:ascii="Cambria Math" w:hAnsi="Cambria Math"/>
                    </w:rPr>
                    <m:t>1</m:t>
                  </m:r>
                </m:num>
                <m:den>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m</m:t>
                                  </m:r>
                                </m:sub>
                              </m:sSub>
                            </m:den>
                          </m:f>
                        </m:e>
                      </m:d>
                    </m:e>
                  </m:func>
                  <m:r>
                    <w:rPr>
                      <w:rFonts w:ascii="Cambria Math" w:hAnsi="Cambria Math"/>
                    </w:rPr>
                    <m:t>+1</m:t>
                  </m:r>
                </m:den>
              </m:f>
            </m:e>
          </m:rad>
          <m:r>
            <w:rPr>
              <w:rFonts w:ascii="Cambria Math" w:hAnsi="Cambria Math"/>
            </w:rPr>
            <m:t>,</m:t>
          </m:r>
        </m:oMath>
      </m:oMathPara>
    </w:p>
    <w:p w14:paraId="2D850EBE" w14:textId="5A5468B0" w:rsidR="00BB1B90" w:rsidRPr="00514185" w:rsidRDefault="006C68AB" w:rsidP="006C68AB">
      <w:pPr>
        <w:pStyle w:val="BodyText"/>
      </w:pPr>
      <w:bookmarkStart w:id="561" w:name="_Hlk79675179"/>
      <w:bookmarkStart w:id="562" w:name="_Hlk80035871"/>
      <w:r w:rsidRPr="006C68AB">
        <w:rPr>
          <w:b/>
          <w:bCs/>
        </w:rPr>
        <w:t xml:space="preserve">Finding </w:t>
      </w:r>
      <w:r>
        <w:rPr>
          <w:b/>
          <w:bCs/>
        </w:rPr>
        <w:t>28</w:t>
      </w:r>
      <w:r w:rsidRPr="006C68AB">
        <w:rPr>
          <w:b/>
          <w:bCs/>
        </w:rPr>
        <w:t>:</w:t>
      </w:r>
      <w:r w:rsidRPr="006C68AB">
        <w:t xml:space="preserve"> </w:t>
      </w:r>
      <w:r w:rsidR="00BB1B90" w:rsidRPr="00152780">
        <w:t>Equation 2.113 on page 27 of Ref</w:t>
      </w:r>
      <w:r w:rsidR="00DB79C8" w:rsidRPr="00152780">
        <w:t xml:space="preserve">erence </w:t>
      </w:r>
      <w:r w:rsidR="00E37155" w:rsidRPr="00152780">
        <w:fldChar w:fldCharType="begin"/>
      </w:r>
      <w:r w:rsidR="00E37155" w:rsidRPr="00152780">
        <w:instrText xml:space="preserve"> NOTEREF _Ref79052953 \h </w:instrText>
      </w:r>
      <w:r w:rsidR="00152780">
        <w:instrText xml:space="preserve"> \* MERGEFORMAT </w:instrText>
      </w:r>
      <w:r w:rsidR="00E37155" w:rsidRPr="00152780">
        <w:fldChar w:fldCharType="separate"/>
      </w:r>
      <w:r w:rsidR="00B775DD">
        <w:t>37</w:t>
      </w:r>
      <w:r w:rsidR="00E37155" w:rsidRPr="00152780">
        <w:fldChar w:fldCharType="end"/>
      </w:r>
      <w:r w:rsidR="00E37155" w:rsidRPr="00152780">
        <w:t xml:space="preserve"> </w:t>
      </w:r>
      <w:r w:rsidR="00BB1B90" w:rsidRPr="00152780">
        <w:t>is incorrect.</w:t>
      </w:r>
      <w:bookmarkEnd w:id="561"/>
    </w:p>
    <w:p w14:paraId="649363EA" w14:textId="2620BBDF" w:rsidR="00BB1B90" w:rsidRDefault="00BB1B90" w:rsidP="00BB1B90">
      <w:pPr>
        <w:pStyle w:val="Heading3"/>
        <w:rPr>
          <w:ins w:id="563" w:author="Bullock, Leanna S. (LARC-C101)[TEAMS3]" w:date="2021-08-16T10:02:00Z"/>
        </w:rPr>
      </w:pPr>
      <w:bookmarkStart w:id="564" w:name="_Toc80082852"/>
      <w:bookmarkEnd w:id="562"/>
      <w:r>
        <w:t>11.1.7</w:t>
      </w:r>
      <w:r w:rsidRPr="004423D0">
        <w:tab/>
      </w:r>
      <w:del w:id="565" w:author="Bullock, Leanna S. (LARC-C101)[TEAMS3]" w:date="2021-08-16T10:02:00Z">
        <w:r w:rsidDel="00A55B76">
          <w:delText xml:space="preserve">The fractal </w:delText>
        </w:r>
      </w:del>
      <w:ins w:id="566" w:author="Bullock, Leanna S. (LARC-C101)[TEAMS3]" w:date="2021-08-16T10:02:00Z">
        <w:r w:rsidR="00A55B76">
          <w:t xml:space="preserve">Fractal </w:t>
        </w:r>
      </w:ins>
      <w:del w:id="567" w:author="Bullock, Leanna S. (LARC-C101)[TEAMS3]" w:date="2021-08-16T10:02:00Z">
        <w:r w:rsidDel="00A55B76">
          <w:delText xml:space="preserve">integration </w:delText>
        </w:r>
      </w:del>
      <w:ins w:id="568" w:author="Bullock, Leanna S. (LARC-C101)[TEAMS3]" w:date="2021-08-16T10:02:00Z">
        <w:r w:rsidR="00A55B76">
          <w:t xml:space="preserve">Integration </w:t>
        </w:r>
      </w:ins>
      <w:del w:id="569" w:author="Bullock, Leanna S. (LARC-C101)[TEAMS3]" w:date="2021-08-16T10:02:00Z">
        <w:r w:rsidDel="00A55B76">
          <w:delText>generates NaNs</w:delText>
        </w:r>
      </w:del>
      <w:bookmarkEnd w:id="564"/>
    </w:p>
    <w:p w14:paraId="4A749DC7" w14:textId="7E39BA8A" w:rsidR="00A55B76" w:rsidRPr="00A55B76" w:rsidRDefault="00A55B76" w:rsidP="006C68AB">
      <w:pPr>
        <w:pStyle w:val="BodyText"/>
      </w:pPr>
      <w:ins w:id="570" w:author="Bullock, Leanna S. (LARC-C101)[TEAMS3]" w:date="2021-08-16T10:02:00Z">
        <w:r>
          <w:t xml:space="preserve">The fractal integration generates </w:t>
        </w:r>
        <w:commentRangeStart w:id="571"/>
        <w:r>
          <w:t>NaN</w:t>
        </w:r>
      </w:ins>
      <w:commentRangeEnd w:id="571"/>
      <w:ins w:id="572" w:author="Bullock, Leanna S. (LARC-C101)[TEAMS3]" w:date="2021-08-16T15:48:00Z">
        <w:r w:rsidR="00C91E11">
          <w:rPr>
            <w:rStyle w:val="CommentReference"/>
          </w:rPr>
          <w:commentReference w:id="571"/>
        </w:r>
      </w:ins>
      <w:ins w:id="573" w:author="Bullock, Leanna S. (LARC-C101)[TEAMS3]" w:date="2021-08-16T10:02:00Z">
        <w:r>
          <w:t>s.</w:t>
        </w:r>
      </w:ins>
    </w:p>
    <w:p w14:paraId="056D007F" w14:textId="77777777" w:rsidR="00BB1B90" w:rsidRDefault="00BB1B90" w:rsidP="00BB1B90">
      <w:pPr>
        <w:pStyle w:val="BodyText"/>
      </w:pPr>
      <w:r>
        <w:t xml:space="preserve">The software developer included debug print statements in the </w:t>
      </w:r>
      <w:r>
        <w:rPr>
          <w:rFonts w:ascii="Consolas" w:hAnsi="Consolas" w:cs="Consolas"/>
          <w:color w:val="000000"/>
          <w:sz w:val="19"/>
          <w:szCs w:val="19"/>
        </w:rPr>
        <w:t>computeSecondaryFlux()</w:t>
      </w:r>
      <w:r>
        <w:t xml:space="preserve"> function in lunarEjecta_Assembly.h. When uncommented, the print statements listed NaNs for some of the results. For example, when i_sitedist=0, k_impactHorzAngle == 9, l_impactAzm == 0,</w:t>
      </w:r>
      <w:r w:rsidRPr="00CA5F23">
        <w:t xml:space="preserve"> j_siteAzm == 0</w:t>
      </w:r>
      <w:r>
        <w:t xml:space="preserve">, D0 = 0.000145, and D1 = </w:t>
      </w:r>
      <w:r w:rsidRPr="00664931">
        <w:t>0.001047</w:t>
      </w:r>
      <w:r>
        <w:t>.</w:t>
      </w:r>
    </w:p>
    <w:p w14:paraId="41B8BE9C" w14:textId="18428CA9" w:rsidR="00BB1B90" w:rsidRDefault="00BB1B90" w:rsidP="00BB1B90">
      <w:pPr>
        <w:pStyle w:val="Table"/>
      </w:pPr>
      <w:bookmarkStart w:id="574" w:name="_Toc80082929"/>
      <w:r>
        <w:lastRenderedPageBreak/>
        <w:t xml:space="preserve">Table </w:t>
      </w:r>
      <w:r w:rsidR="00F10F3A">
        <w:t>11.1-</w:t>
      </w:r>
      <w:r>
        <w:t>1</w:t>
      </w:r>
      <w:r>
        <w:rPr>
          <w:noProof/>
        </w:rPr>
        <w:t>.</w:t>
      </w:r>
      <w:r>
        <w:t xml:space="preserve"> MeMoSeE Debug Output Results</w:t>
      </w:r>
      <w:bookmarkEnd w:id="574"/>
    </w:p>
    <w:tbl>
      <w:tblPr>
        <w:tblStyle w:val="TableGrid"/>
        <w:tblW w:w="0" w:type="auto"/>
        <w:tblCellMar>
          <w:left w:w="43" w:type="dxa"/>
          <w:right w:w="43" w:type="dxa"/>
        </w:tblCellMar>
        <w:tblLook w:val="04A0" w:firstRow="1" w:lastRow="0" w:firstColumn="1" w:lastColumn="0" w:noHBand="0" w:noVBand="1"/>
      </w:tblPr>
      <w:tblGrid>
        <w:gridCol w:w="186"/>
        <w:gridCol w:w="1092"/>
        <w:gridCol w:w="1036"/>
        <w:gridCol w:w="1092"/>
        <w:gridCol w:w="831"/>
        <w:gridCol w:w="831"/>
        <w:gridCol w:w="1092"/>
        <w:gridCol w:w="1092"/>
        <w:gridCol w:w="186"/>
        <w:gridCol w:w="186"/>
        <w:gridCol w:w="186"/>
        <w:gridCol w:w="286"/>
        <w:gridCol w:w="286"/>
      </w:tblGrid>
      <w:tr w:rsidR="00BB1B90" w:rsidRPr="00760528" w14:paraId="7332CC49" w14:textId="77777777" w:rsidTr="00BB1B90">
        <w:tc>
          <w:tcPr>
            <w:tcW w:w="0" w:type="auto"/>
          </w:tcPr>
          <w:p w14:paraId="67754288" w14:textId="77777777" w:rsidR="00BB1B90" w:rsidRPr="00760528" w:rsidRDefault="00BB1B90" w:rsidP="00BB1B90">
            <w:pPr>
              <w:pStyle w:val="BodyText"/>
              <w:spacing w:before="0"/>
              <w:rPr>
                <w:sz w:val="20"/>
              </w:rPr>
            </w:pPr>
          </w:p>
        </w:tc>
        <w:tc>
          <w:tcPr>
            <w:tcW w:w="0" w:type="auto"/>
          </w:tcPr>
          <w:p w14:paraId="18864FC6" w14:textId="77777777" w:rsidR="00BB1B90" w:rsidRPr="00760528" w:rsidRDefault="00BB1B90" w:rsidP="00BB1B90">
            <w:pPr>
              <w:pStyle w:val="BodyText"/>
              <w:spacing w:before="0"/>
              <w:rPr>
                <w:sz w:val="20"/>
              </w:rPr>
            </w:pPr>
            <w:r w:rsidRPr="00760528">
              <w:rPr>
                <w:sz w:val="20"/>
              </w:rPr>
              <w:t>0</w:t>
            </w:r>
          </w:p>
        </w:tc>
        <w:tc>
          <w:tcPr>
            <w:tcW w:w="0" w:type="auto"/>
          </w:tcPr>
          <w:p w14:paraId="73AF15C6" w14:textId="77777777" w:rsidR="00BB1B90" w:rsidRPr="00760528" w:rsidRDefault="00BB1B90" w:rsidP="00BB1B90">
            <w:pPr>
              <w:pStyle w:val="BodyText"/>
              <w:spacing w:before="0"/>
              <w:rPr>
                <w:sz w:val="20"/>
              </w:rPr>
            </w:pPr>
            <w:r w:rsidRPr="00760528">
              <w:rPr>
                <w:sz w:val="20"/>
              </w:rPr>
              <w:t>1</w:t>
            </w:r>
          </w:p>
        </w:tc>
        <w:tc>
          <w:tcPr>
            <w:tcW w:w="0" w:type="auto"/>
          </w:tcPr>
          <w:p w14:paraId="1EE34BA3" w14:textId="77777777" w:rsidR="00BB1B90" w:rsidRPr="00760528" w:rsidRDefault="00BB1B90" w:rsidP="00BB1B90">
            <w:pPr>
              <w:pStyle w:val="BodyText"/>
              <w:spacing w:before="0"/>
              <w:rPr>
                <w:sz w:val="20"/>
              </w:rPr>
            </w:pPr>
            <w:r w:rsidRPr="00760528">
              <w:rPr>
                <w:sz w:val="20"/>
              </w:rPr>
              <w:t>2</w:t>
            </w:r>
          </w:p>
        </w:tc>
        <w:tc>
          <w:tcPr>
            <w:tcW w:w="0" w:type="auto"/>
          </w:tcPr>
          <w:p w14:paraId="10D965B0" w14:textId="77777777" w:rsidR="00BB1B90" w:rsidRPr="00760528" w:rsidRDefault="00BB1B90" w:rsidP="00BB1B90">
            <w:pPr>
              <w:pStyle w:val="BodyText"/>
              <w:spacing w:before="0"/>
              <w:rPr>
                <w:sz w:val="20"/>
              </w:rPr>
            </w:pPr>
            <w:r w:rsidRPr="00760528">
              <w:rPr>
                <w:sz w:val="20"/>
              </w:rPr>
              <w:t>3</w:t>
            </w:r>
          </w:p>
        </w:tc>
        <w:tc>
          <w:tcPr>
            <w:tcW w:w="0" w:type="auto"/>
          </w:tcPr>
          <w:p w14:paraId="7F1ED09F" w14:textId="77777777" w:rsidR="00BB1B90" w:rsidRPr="00760528" w:rsidRDefault="00BB1B90" w:rsidP="00BB1B90">
            <w:pPr>
              <w:pStyle w:val="BodyText"/>
              <w:spacing w:before="0"/>
              <w:rPr>
                <w:sz w:val="20"/>
              </w:rPr>
            </w:pPr>
            <w:r w:rsidRPr="00760528">
              <w:rPr>
                <w:sz w:val="20"/>
              </w:rPr>
              <w:t>4</w:t>
            </w:r>
          </w:p>
        </w:tc>
        <w:tc>
          <w:tcPr>
            <w:tcW w:w="0" w:type="auto"/>
          </w:tcPr>
          <w:p w14:paraId="5C367319" w14:textId="77777777" w:rsidR="00BB1B90" w:rsidRPr="00760528" w:rsidRDefault="00BB1B90" w:rsidP="00BB1B90">
            <w:pPr>
              <w:pStyle w:val="BodyText"/>
              <w:spacing w:before="0"/>
              <w:rPr>
                <w:sz w:val="20"/>
              </w:rPr>
            </w:pPr>
            <w:r w:rsidRPr="00760528">
              <w:rPr>
                <w:sz w:val="20"/>
              </w:rPr>
              <w:t>5</w:t>
            </w:r>
          </w:p>
        </w:tc>
        <w:tc>
          <w:tcPr>
            <w:tcW w:w="0" w:type="auto"/>
          </w:tcPr>
          <w:p w14:paraId="2FEA725B" w14:textId="77777777" w:rsidR="00BB1B90" w:rsidRPr="00760528" w:rsidRDefault="00BB1B90" w:rsidP="00BB1B90">
            <w:pPr>
              <w:pStyle w:val="BodyText"/>
              <w:spacing w:before="0"/>
              <w:rPr>
                <w:sz w:val="20"/>
              </w:rPr>
            </w:pPr>
            <w:r w:rsidRPr="00760528">
              <w:rPr>
                <w:sz w:val="20"/>
              </w:rPr>
              <w:t>6</w:t>
            </w:r>
          </w:p>
        </w:tc>
        <w:tc>
          <w:tcPr>
            <w:tcW w:w="0" w:type="auto"/>
          </w:tcPr>
          <w:p w14:paraId="5031D297" w14:textId="77777777" w:rsidR="00BB1B90" w:rsidRPr="00760528" w:rsidRDefault="00BB1B90" w:rsidP="00BB1B90">
            <w:pPr>
              <w:pStyle w:val="BodyText"/>
              <w:spacing w:before="0"/>
              <w:rPr>
                <w:sz w:val="20"/>
              </w:rPr>
            </w:pPr>
            <w:r w:rsidRPr="00760528">
              <w:rPr>
                <w:sz w:val="20"/>
              </w:rPr>
              <w:t>7</w:t>
            </w:r>
          </w:p>
        </w:tc>
        <w:tc>
          <w:tcPr>
            <w:tcW w:w="0" w:type="auto"/>
          </w:tcPr>
          <w:p w14:paraId="2268DA47" w14:textId="77777777" w:rsidR="00BB1B90" w:rsidRPr="00760528" w:rsidRDefault="00BB1B90" w:rsidP="00BB1B90">
            <w:pPr>
              <w:pStyle w:val="BodyText"/>
              <w:spacing w:before="0"/>
              <w:rPr>
                <w:sz w:val="20"/>
              </w:rPr>
            </w:pPr>
            <w:r w:rsidRPr="00760528">
              <w:rPr>
                <w:sz w:val="20"/>
              </w:rPr>
              <w:t>8</w:t>
            </w:r>
          </w:p>
        </w:tc>
        <w:tc>
          <w:tcPr>
            <w:tcW w:w="0" w:type="auto"/>
          </w:tcPr>
          <w:p w14:paraId="2B8A8D17" w14:textId="77777777" w:rsidR="00BB1B90" w:rsidRPr="00760528" w:rsidRDefault="00BB1B90" w:rsidP="00BB1B90">
            <w:pPr>
              <w:pStyle w:val="BodyText"/>
              <w:spacing w:before="0"/>
              <w:rPr>
                <w:sz w:val="20"/>
              </w:rPr>
            </w:pPr>
            <w:r w:rsidRPr="00760528">
              <w:rPr>
                <w:sz w:val="20"/>
              </w:rPr>
              <w:t>9</w:t>
            </w:r>
          </w:p>
        </w:tc>
        <w:tc>
          <w:tcPr>
            <w:tcW w:w="0" w:type="auto"/>
          </w:tcPr>
          <w:p w14:paraId="7D538724" w14:textId="77777777" w:rsidR="00BB1B90" w:rsidRPr="00760528" w:rsidRDefault="00BB1B90" w:rsidP="00BB1B90">
            <w:pPr>
              <w:pStyle w:val="BodyText"/>
              <w:spacing w:before="0"/>
              <w:rPr>
                <w:sz w:val="20"/>
              </w:rPr>
            </w:pPr>
            <w:r w:rsidRPr="00760528">
              <w:rPr>
                <w:sz w:val="20"/>
              </w:rPr>
              <w:t>10</w:t>
            </w:r>
          </w:p>
        </w:tc>
        <w:tc>
          <w:tcPr>
            <w:tcW w:w="0" w:type="auto"/>
          </w:tcPr>
          <w:p w14:paraId="08745D7A" w14:textId="77777777" w:rsidR="00BB1B90" w:rsidRPr="00760528" w:rsidRDefault="00BB1B90" w:rsidP="00BB1B90">
            <w:pPr>
              <w:pStyle w:val="BodyText"/>
              <w:spacing w:before="0"/>
              <w:rPr>
                <w:sz w:val="20"/>
              </w:rPr>
            </w:pPr>
            <w:r w:rsidRPr="00760528">
              <w:rPr>
                <w:sz w:val="20"/>
              </w:rPr>
              <w:t>11</w:t>
            </w:r>
          </w:p>
        </w:tc>
      </w:tr>
      <w:tr w:rsidR="00BB1B90" w:rsidRPr="00760528" w14:paraId="5E07A228" w14:textId="77777777" w:rsidTr="00BB1B90">
        <w:tc>
          <w:tcPr>
            <w:tcW w:w="0" w:type="auto"/>
          </w:tcPr>
          <w:p w14:paraId="7ED40AD8" w14:textId="77777777" w:rsidR="00BB1B90" w:rsidRPr="00760528" w:rsidRDefault="00BB1B90" w:rsidP="00BB1B90">
            <w:pPr>
              <w:pStyle w:val="BodyText"/>
              <w:spacing w:before="0"/>
              <w:rPr>
                <w:sz w:val="20"/>
              </w:rPr>
            </w:pPr>
            <w:r w:rsidRPr="00760528">
              <w:rPr>
                <w:sz w:val="20"/>
              </w:rPr>
              <w:t>0</w:t>
            </w:r>
          </w:p>
        </w:tc>
        <w:tc>
          <w:tcPr>
            <w:tcW w:w="0" w:type="auto"/>
          </w:tcPr>
          <w:p w14:paraId="27B10A44" w14:textId="77777777" w:rsidR="00BB1B90" w:rsidRPr="00760528" w:rsidRDefault="00BB1B90" w:rsidP="00BB1B90">
            <w:pPr>
              <w:pStyle w:val="BodyText"/>
              <w:spacing w:before="0"/>
              <w:rPr>
                <w:sz w:val="20"/>
              </w:rPr>
            </w:pPr>
            <w:r w:rsidRPr="00760528">
              <w:rPr>
                <w:sz w:val="20"/>
              </w:rPr>
              <w:t>0.00717798</w:t>
            </w:r>
          </w:p>
        </w:tc>
        <w:tc>
          <w:tcPr>
            <w:tcW w:w="0" w:type="auto"/>
          </w:tcPr>
          <w:p w14:paraId="4DE387AD" w14:textId="77777777" w:rsidR="00BB1B90" w:rsidRPr="00760528" w:rsidRDefault="00BB1B90" w:rsidP="00BB1B90">
            <w:pPr>
              <w:pStyle w:val="BodyText"/>
              <w:spacing w:before="0"/>
              <w:rPr>
                <w:sz w:val="20"/>
              </w:rPr>
            </w:pPr>
            <w:r w:rsidRPr="00760528">
              <w:rPr>
                <w:sz w:val="20"/>
              </w:rPr>
              <w:t>0.00021132</w:t>
            </w:r>
          </w:p>
        </w:tc>
        <w:tc>
          <w:tcPr>
            <w:tcW w:w="0" w:type="auto"/>
          </w:tcPr>
          <w:p w14:paraId="2CD8E1CC" w14:textId="77777777" w:rsidR="00BB1B90" w:rsidRPr="00760528" w:rsidRDefault="00BB1B90" w:rsidP="00BB1B90">
            <w:pPr>
              <w:pStyle w:val="BodyText"/>
              <w:spacing w:before="0"/>
              <w:rPr>
                <w:sz w:val="20"/>
              </w:rPr>
            </w:pPr>
            <w:r w:rsidRPr="00760528">
              <w:rPr>
                <w:sz w:val="20"/>
              </w:rPr>
              <w:t>9.47728e-06</w:t>
            </w:r>
          </w:p>
        </w:tc>
        <w:tc>
          <w:tcPr>
            <w:tcW w:w="0" w:type="auto"/>
          </w:tcPr>
          <w:p w14:paraId="175B22CF" w14:textId="77777777" w:rsidR="00BB1B90" w:rsidRPr="00760528" w:rsidRDefault="00BB1B90" w:rsidP="00BB1B90">
            <w:pPr>
              <w:pStyle w:val="BodyText"/>
              <w:spacing w:before="0"/>
              <w:rPr>
                <w:sz w:val="20"/>
              </w:rPr>
            </w:pPr>
            <w:r w:rsidRPr="00760528">
              <w:rPr>
                <w:sz w:val="20"/>
              </w:rPr>
              <w:t>0</w:t>
            </w:r>
          </w:p>
        </w:tc>
        <w:tc>
          <w:tcPr>
            <w:tcW w:w="0" w:type="auto"/>
          </w:tcPr>
          <w:p w14:paraId="1E530E8E" w14:textId="77777777" w:rsidR="00BB1B90" w:rsidRPr="00760528" w:rsidRDefault="00BB1B90" w:rsidP="00BB1B90">
            <w:pPr>
              <w:pStyle w:val="BodyText"/>
              <w:spacing w:before="0"/>
              <w:rPr>
                <w:sz w:val="20"/>
              </w:rPr>
            </w:pPr>
            <w:r w:rsidRPr="00760528">
              <w:rPr>
                <w:sz w:val="20"/>
              </w:rPr>
              <w:t>0</w:t>
            </w:r>
          </w:p>
        </w:tc>
        <w:tc>
          <w:tcPr>
            <w:tcW w:w="0" w:type="auto"/>
          </w:tcPr>
          <w:p w14:paraId="73622FA1" w14:textId="77777777" w:rsidR="00BB1B90" w:rsidRPr="00760528" w:rsidRDefault="00BB1B90" w:rsidP="00BB1B90">
            <w:pPr>
              <w:pStyle w:val="BodyText"/>
              <w:spacing w:before="0"/>
              <w:rPr>
                <w:sz w:val="20"/>
              </w:rPr>
            </w:pPr>
            <w:r w:rsidRPr="00760528">
              <w:rPr>
                <w:sz w:val="20"/>
              </w:rPr>
              <w:t>0</w:t>
            </w:r>
          </w:p>
        </w:tc>
        <w:tc>
          <w:tcPr>
            <w:tcW w:w="0" w:type="auto"/>
          </w:tcPr>
          <w:p w14:paraId="18CA2FB9" w14:textId="77777777" w:rsidR="00BB1B90" w:rsidRPr="00760528" w:rsidRDefault="00BB1B90" w:rsidP="00BB1B90">
            <w:pPr>
              <w:pStyle w:val="BodyText"/>
              <w:spacing w:before="0"/>
              <w:rPr>
                <w:sz w:val="20"/>
              </w:rPr>
            </w:pPr>
            <w:r w:rsidRPr="00760528">
              <w:rPr>
                <w:sz w:val="20"/>
              </w:rPr>
              <w:t>0</w:t>
            </w:r>
          </w:p>
        </w:tc>
        <w:tc>
          <w:tcPr>
            <w:tcW w:w="0" w:type="auto"/>
          </w:tcPr>
          <w:p w14:paraId="1F9585FB" w14:textId="77777777" w:rsidR="00BB1B90" w:rsidRPr="00760528" w:rsidRDefault="00BB1B90" w:rsidP="00BB1B90">
            <w:pPr>
              <w:pStyle w:val="BodyText"/>
              <w:spacing w:before="0"/>
              <w:rPr>
                <w:sz w:val="20"/>
              </w:rPr>
            </w:pPr>
            <w:r w:rsidRPr="00760528">
              <w:rPr>
                <w:sz w:val="20"/>
              </w:rPr>
              <w:t>0</w:t>
            </w:r>
          </w:p>
        </w:tc>
        <w:tc>
          <w:tcPr>
            <w:tcW w:w="0" w:type="auto"/>
          </w:tcPr>
          <w:p w14:paraId="4641A362" w14:textId="77777777" w:rsidR="00BB1B90" w:rsidRPr="00760528" w:rsidRDefault="00BB1B90" w:rsidP="00BB1B90">
            <w:pPr>
              <w:pStyle w:val="BodyText"/>
              <w:spacing w:before="0"/>
              <w:rPr>
                <w:sz w:val="20"/>
              </w:rPr>
            </w:pPr>
            <w:r w:rsidRPr="00760528">
              <w:rPr>
                <w:sz w:val="20"/>
              </w:rPr>
              <w:t>0</w:t>
            </w:r>
          </w:p>
        </w:tc>
        <w:tc>
          <w:tcPr>
            <w:tcW w:w="0" w:type="auto"/>
          </w:tcPr>
          <w:p w14:paraId="5F25BF17" w14:textId="77777777" w:rsidR="00BB1B90" w:rsidRPr="00760528" w:rsidRDefault="00BB1B90" w:rsidP="00BB1B90">
            <w:pPr>
              <w:pStyle w:val="BodyText"/>
              <w:spacing w:before="0"/>
              <w:rPr>
                <w:sz w:val="20"/>
              </w:rPr>
            </w:pPr>
            <w:r w:rsidRPr="00760528">
              <w:rPr>
                <w:sz w:val="20"/>
              </w:rPr>
              <w:t>0</w:t>
            </w:r>
          </w:p>
        </w:tc>
        <w:tc>
          <w:tcPr>
            <w:tcW w:w="0" w:type="auto"/>
          </w:tcPr>
          <w:p w14:paraId="4620C30D" w14:textId="77777777" w:rsidR="00BB1B90" w:rsidRPr="00760528" w:rsidRDefault="00BB1B90" w:rsidP="00BB1B90">
            <w:pPr>
              <w:pStyle w:val="BodyText"/>
              <w:spacing w:before="0"/>
              <w:rPr>
                <w:sz w:val="20"/>
              </w:rPr>
            </w:pPr>
            <w:r w:rsidRPr="00760528">
              <w:rPr>
                <w:sz w:val="20"/>
              </w:rPr>
              <w:t>0</w:t>
            </w:r>
          </w:p>
        </w:tc>
        <w:tc>
          <w:tcPr>
            <w:tcW w:w="0" w:type="auto"/>
          </w:tcPr>
          <w:p w14:paraId="71E7A090" w14:textId="77777777" w:rsidR="00BB1B90" w:rsidRPr="00760528" w:rsidRDefault="00BB1B90" w:rsidP="00BB1B90">
            <w:pPr>
              <w:pStyle w:val="BodyText"/>
              <w:spacing w:before="0"/>
              <w:rPr>
                <w:sz w:val="20"/>
              </w:rPr>
            </w:pPr>
            <w:r w:rsidRPr="00760528">
              <w:rPr>
                <w:sz w:val="20"/>
              </w:rPr>
              <w:t>0</w:t>
            </w:r>
          </w:p>
        </w:tc>
      </w:tr>
      <w:tr w:rsidR="00BB1B90" w:rsidRPr="00760528" w14:paraId="179E40F4" w14:textId="77777777" w:rsidTr="00BB1B90">
        <w:tc>
          <w:tcPr>
            <w:tcW w:w="0" w:type="auto"/>
          </w:tcPr>
          <w:p w14:paraId="65E4BD75" w14:textId="77777777" w:rsidR="00BB1B90" w:rsidRPr="00760528" w:rsidRDefault="00BB1B90" w:rsidP="00BB1B90">
            <w:pPr>
              <w:pStyle w:val="BodyText"/>
              <w:spacing w:before="0"/>
              <w:rPr>
                <w:sz w:val="20"/>
              </w:rPr>
            </w:pPr>
            <w:r w:rsidRPr="00760528">
              <w:rPr>
                <w:sz w:val="20"/>
              </w:rPr>
              <w:t>1</w:t>
            </w:r>
          </w:p>
        </w:tc>
        <w:tc>
          <w:tcPr>
            <w:tcW w:w="0" w:type="auto"/>
          </w:tcPr>
          <w:p w14:paraId="1345250C" w14:textId="77777777" w:rsidR="00BB1B90" w:rsidRPr="00760528" w:rsidRDefault="00BB1B90" w:rsidP="00BB1B90">
            <w:pPr>
              <w:pStyle w:val="BodyText"/>
              <w:spacing w:before="0"/>
              <w:rPr>
                <w:sz w:val="20"/>
              </w:rPr>
            </w:pPr>
            <w:r w:rsidRPr="00760528">
              <w:rPr>
                <w:sz w:val="20"/>
              </w:rPr>
              <w:t>0.0262453</w:t>
            </w:r>
          </w:p>
        </w:tc>
        <w:tc>
          <w:tcPr>
            <w:tcW w:w="0" w:type="auto"/>
          </w:tcPr>
          <w:p w14:paraId="5EAAF448" w14:textId="77777777" w:rsidR="00BB1B90" w:rsidRPr="00760528" w:rsidRDefault="00BB1B90" w:rsidP="00BB1B90">
            <w:pPr>
              <w:pStyle w:val="BodyText"/>
              <w:spacing w:before="0"/>
              <w:rPr>
                <w:sz w:val="20"/>
              </w:rPr>
            </w:pPr>
            <w:r w:rsidRPr="00760528">
              <w:rPr>
                <w:sz w:val="20"/>
              </w:rPr>
              <w:t>0</w:t>
            </w:r>
          </w:p>
        </w:tc>
        <w:tc>
          <w:tcPr>
            <w:tcW w:w="0" w:type="auto"/>
          </w:tcPr>
          <w:p w14:paraId="5F6A4D77" w14:textId="77777777" w:rsidR="00BB1B90" w:rsidRPr="00760528" w:rsidRDefault="00BB1B90" w:rsidP="00BB1B90">
            <w:pPr>
              <w:pStyle w:val="BodyText"/>
              <w:spacing w:before="0"/>
              <w:rPr>
                <w:sz w:val="20"/>
              </w:rPr>
            </w:pPr>
            <w:r w:rsidRPr="00760528">
              <w:rPr>
                <w:sz w:val="20"/>
              </w:rPr>
              <w:t>0</w:t>
            </w:r>
          </w:p>
        </w:tc>
        <w:tc>
          <w:tcPr>
            <w:tcW w:w="0" w:type="auto"/>
          </w:tcPr>
          <w:p w14:paraId="0C2AA9DF" w14:textId="77777777" w:rsidR="00BB1B90" w:rsidRPr="00760528" w:rsidRDefault="00BB1B90" w:rsidP="00BB1B90">
            <w:pPr>
              <w:pStyle w:val="BodyText"/>
              <w:spacing w:before="0"/>
              <w:rPr>
                <w:sz w:val="20"/>
              </w:rPr>
            </w:pPr>
            <w:r w:rsidRPr="00760528">
              <w:rPr>
                <w:sz w:val="20"/>
              </w:rPr>
              <w:t>0</w:t>
            </w:r>
          </w:p>
        </w:tc>
        <w:tc>
          <w:tcPr>
            <w:tcW w:w="0" w:type="auto"/>
          </w:tcPr>
          <w:p w14:paraId="5BC3891B" w14:textId="77777777" w:rsidR="00BB1B90" w:rsidRPr="00760528" w:rsidRDefault="00BB1B90" w:rsidP="00BB1B90">
            <w:pPr>
              <w:pStyle w:val="BodyText"/>
              <w:spacing w:before="0"/>
              <w:rPr>
                <w:sz w:val="20"/>
              </w:rPr>
            </w:pPr>
            <w:r w:rsidRPr="00760528">
              <w:rPr>
                <w:sz w:val="20"/>
              </w:rPr>
              <w:t>0</w:t>
            </w:r>
          </w:p>
        </w:tc>
        <w:tc>
          <w:tcPr>
            <w:tcW w:w="0" w:type="auto"/>
          </w:tcPr>
          <w:p w14:paraId="776FBA61" w14:textId="77777777" w:rsidR="00BB1B90" w:rsidRPr="00760528" w:rsidRDefault="00BB1B90" w:rsidP="00BB1B90">
            <w:pPr>
              <w:pStyle w:val="BodyText"/>
              <w:spacing w:before="0"/>
              <w:rPr>
                <w:sz w:val="20"/>
              </w:rPr>
            </w:pPr>
            <w:r w:rsidRPr="00760528">
              <w:rPr>
                <w:sz w:val="20"/>
              </w:rPr>
              <w:t>0</w:t>
            </w:r>
          </w:p>
        </w:tc>
        <w:tc>
          <w:tcPr>
            <w:tcW w:w="0" w:type="auto"/>
          </w:tcPr>
          <w:p w14:paraId="144E18D2" w14:textId="77777777" w:rsidR="00BB1B90" w:rsidRPr="00760528" w:rsidRDefault="00BB1B90" w:rsidP="00BB1B90">
            <w:pPr>
              <w:pStyle w:val="BodyText"/>
              <w:spacing w:before="0"/>
              <w:rPr>
                <w:sz w:val="20"/>
              </w:rPr>
            </w:pPr>
            <w:r w:rsidRPr="00760528">
              <w:rPr>
                <w:sz w:val="20"/>
              </w:rPr>
              <w:t>0</w:t>
            </w:r>
          </w:p>
        </w:tc>
        <w:tc>
          <w:tcPr>
            <w:tcW w:w="0" w:type="auto"/>
          </w:tcPr>
          <w:p w14:paraId="131AF441" w14:textId="77777777" w:rsidR="00BB1B90" w:rsidRPr="00760528" w:rsidRDefault="00BB1B90" w:rsidP="00BB1B90">
            <w:pPr>
              <w:pStyle w:val="BodyText"/>
              <w:spacing w:before="0"/>
              <w:rPr>
                <w:sz w:val="20"/>
              </w:rPr>
            </w:pPr>
            <w:r w:rsidRPr="00760528">
              <w:rPr>
                <w:sz w:val="20"/>
              </w:rPr>
              <w:t>0</w:t>
            </w:r>
          </w:p>
        </w:tc>
        <w:tc>
          <w:tcPr>
            <w:tcW w:w="0" w:type="auto"/>
          </w:tcPr>
          <w:p w14:paraId="0C190B6D" w14:textId="77777777" w:rsidR="00BB1B90" w:rsidRPr="00760528" w:rsidRDefault="00BB1B90" w:rsidP="00BB1B90">
            <w:pPr>
              <w:pStyle w:val="BodyText"/>
              <w:spacing w:before="0"/>
              <w:rPr>
                <w:sz w:val="20"/>
              </w:rPr>
            </w:pPr>
            <w:r w:rsidRPr="00760528">
              <w:rPr>
                <w:sz w:val="20"/>
              </w:rPr>
              <w:t>0</w:t>
            </w:r>
          </w:p>
        </w:tc>
        <w:tc>
          <w:tcPr>
            <w:tcW w:w="0" w:type="auto"/>
          </w:tcPr>
          <w:p w14:paraId="37D815B6" w14:textId="77777777" w:rsidR="00BB1B90" w:rsidRPr="00760528" w:rsidRDefault="00BB1B90" w:rsidP="00BB1B90">
            <w:pPr>
              <w:pStyle w:val="BodyText"/>
              <w:spacing w:before="0"/>
              <w:rPr>
                <w:sz w:val="20"/>
              </w:rPr>
            </w:pPr>
            <w:r w:rsidRPr="00760528">
              <w:rPr>
                <w:sz w:val="20"/>
              </w:rPr>
              <w:t>0</w:t>
            </w:r>
          </w:p>
        </w:tc>
        <w:tc>
          <w:tcPr>
            <w:tcW w:w="0" w:type="auto"/>
          </w:tcPr>
          <w:p w14:paraId="77C5BB09" w14:textId="77777777" w:rsidR="00BB1B90" w:rsidRPr="00760528" w:rsidRDefault="00BB1B90" w:rsidP="00BB1B90">
            <w:pPr>
              <w:pStyle w:val="BodyText"/>
              <w:spacing w:before="0"/>
              <w:rPr>
                <w:sz w:val="20"/>
              </w:rPr>
            </w:pPr>
            <w:r w:rsidRPr="00760528">
              <w:rPr>
                <w:sz w:val="20"/>
              </w:rPr>
              <w:t>0</w:t>
            </w:r>
          </w:p>
        </w:tc>
        <w:tc>
          <w:tcPr>
            <w:tcW w:w="0" w:type="auto"/>
          </w:tcPr>
          <w:p w14:paraId="77A532E4" w14:textId="77777777" w:rsidR="00BB1B90" w:rsidRPr="00760528" w:rsidRDefault="00BB1B90" w:rsidP="00BB1B90">
            <w:pPr>
              <w:pStyle w:val="BodyText"/>
              <w:spacing w:before="0"/>
              <w:rPr>
                <w:sz w:val="20"/>
              </w:rPr>
            </w:pPr>
            <w:r w:rsidRPr="00760528">
              <w:rPr>
                <w:sz w:val="20"/>
              </w:rPr>
              <w:t>0</w:t>
            </w:r>
          </w:p>
        </w:tc>
      </w:tr>
      <w:tr w:rsidR="00BB1B90" w:rsidRPr="00760528" w14:paraId="2195418C" w14:textId="77777777" w:rsidTr="00BB1B90">
        <w:tc>
          <w:tcPr>
            <w:tcW w:w="0" w:type="auto"/>
          </w:tcPr>
          <w:p w14:paraId="2D2E8850" w14:textId="77777777" w:rsidR="00BB1B90" w:rsidRPr="00760528" w:rsidRDefault="00BB1B90" w:rsidP="00BB1B90">
            <w:pPr>
              <w:pStyle w:val="BodyText"/>
              <w:spacing w:before="0"/>
              <w:rPr>
                <w:sz w:val="20"/>
              </w:rPr>
            </w:pPr>
            <w:r w:rsidRPr="00760528">
              <w:rPr>
                <w:sz w:val="20"/>
              </w:rPr>
              <w:t>2</w:t>
            </w:r>
          </w:p>
        </w:tc>
        <w:tc>
          <w:tcPr>
            <w:tcW w:w="0" w:type="auto"/>
          </w:tcPr>
          <w:p w14:paraId="6D303D53" w14:textId="77777777" w:rsidR="00BB1B90" w:rsidRPr="00760528" w:rsidRDefault="00BB1B90" w:rsidP="00BB1B90">
            <w:pPr>
              <w:pStyle w:val="BodyText"/>
              <w:spacing w:before="0"/>
              <w:rPr>
                <w:sz w:val="20"/>
              </w:rPr>
            </w:pPr>
            <w:r w:rsidRPr="00760528">
              <w:rPr>
                <w:sz w:val="20"/>
              </w:rPr>
              <w:t>0.0323964</w:t>
            </w:r>
          </w:p>
        </w:tc>
        <w:tc>
          <w:tcPr>
            <w:tcW w:w="0" w:type="auto"/>
          </w:tcPr>
          <w:p w14:paraId="6EAD984E" w14:textId="77777777" w:rsidR="00BB1B90" w:rsidRPr="00760528" w:rsidRDefault="00BB1B90" w:rsidP="00BB1B90">
            <w:pPr>
              <w:pStyle w:val="BodyText"/>
              <w:spacing w:before="0"/>
              <w:rPr>
                <w:sz w:val="20"/>
              </w:rPr>
            </w:pPr>
            <w:r w:rsidRPr="00760528">
              <w:rPr>
                <w:sz w:val="20"/>
              </w:rPr>
              <w:t>0</w:t>
            </w:r>
          </w:p>
        </w:tc>
        <w:tc>
          <w:tcPr>
            <w:tcW w:w="0" w:type="auto"/>
          </w:tcPr>
          <w:p w14:paraId="14B8CB9E" w14:textId="77777777" w:rsidR="00BB1B90" w:rsidRPr="00760528" w:rsidRDefault="00BB1B90" w:rsidP="00BB1B90">
            <w:pPr>
              <w:pStyle w:val="BodyText"/>
              <w:spacing w:before="0"/>
              <w:rPr>
                <w:sz w:val="20"/>
              </w:rPr>
            </w:pPr>
            <w:r w:rsidRPr="00760528">
              <w:rPr>
                <w:sz w:val="20"/>
              </w:rPr>
              <w:t>0</w:t>
            </w:r>
          </w:p>
        </w:tc>
        <w:tc>
          <w:tcPr>
            <w:tcW w:w="0" w:type="auto"/>
          </w:tcPr>
          <w:p w14:paraId="106839CD" w14:textId="77777777" w:rsidR="00BB1B90" w:rsidRPr="00760528" w:rsidRDefault="00BB1B90" w:rsidP="00BB1B90">
            <w:pPr>
              <w:pStyle w:val="BodyText"/>
              <w:spacing w:before="0"/>
              <w:rPr>
                <w:sz w:val="20"/>
              </w:rPr>
            </w:pPr>
            <w:r w:rsidRPr="00760528">
              <w:rPr>
                <w:sz w:val="20"/>
              </w:rPr>
              <w:t>0</w:t>
            </w:r>
          </w:p>
        </w:tc>
        <w:tc>
          <w:tcPr>
            <w:tcW w:w="0" w:type="auto"/>
          </w:tcPr>
          <w:p w14:paraId="097E394E" w14:textId="77777777" w:rsidR="00BB1B90" w:rsidRPr="00760528" w:rsidRDefault="00BB1B90" w:rsidP="00BB1B90">
            <w:pPr>
              <w:pStyle w:val="BodyText"/>
              <w:spacing w:before="0"/>
              <w:rPr>
                <w:sz w:val="20"/>
              </w:rPr>
            </w:pPr>
            <w:r w:rsidRPr="00760528">
              <w:rPr>
                <w:sz w:val="20"/>
              </w:rPr>
              <w:t>0</w:t>
            </w:r>
          </w:p>
        </w:tc>
        <w:tc>
          <w:tcPr>
            <w:tcW w:w="0" w:type="auto"/>
          </w:tcPr>
          <w:p w14:paraId="4A6911EB" w14:textId="77777777" w:rsidR="00BB1B90" w:rsidRPr="00760528" w:rsidRDefault="00BB1B90" w:rsidP="00BB1B90">
            <w:pPr>
              <w:pStyle w:val="BodyText"/>
              <w:spacing w:before="0"/>
              <w:rPr>
                <w:sz w:val="20"/>
              </w:rPr>
            </w:pPr>
            <w:r w:rsidRPr="00760528">
              <w:rPr>
                <w:sz w:val="20"/>
              </w:rPr>
              <w:t>0</w:t>
            </w:r>
          </w:p>
        </w:tc>
        <w:tc>
          <w:tcPr>
            <w:tcW w:w="0" w:type="auto"/>
          </w:tcPr>
          <w:p w14:paraId="3BE14122" w14:textId="77777777" w:rsidR="00BB1B90" w:rsidRPr="00760528" w:rsidRDefault="00BB1B90" w:rsidP="00BB1B90">
            <w:pPr>
              <w:pStyle w:val="BodyText"/>
              <w:spacing w:before="0"/>
              <w:rPr>
                <w:sz w:val="20"/>
              </w:rPr>
            </w:pPr>
            <w:r w:rsidRPr="00760528">
              <w:rPr>
                <w:sz w:val="20"/>
              </w:rPr>
              <w:t>0</w:t>
            </w:r>
          </w:p>
        </w:tc>
        <w:tc>
          <w:tcPr>
            <w:tcW w:w="0" w:type="auto"/>
          </w:tcPr>
          <w:p w14:paraId="4B8C8A3F" w14:textId="77777777" w:rsidR="00BB1B90" w:rsidRPr="00760528" w:rsidRDefault="00BB1B90" w:rsidP="00BB1B90">
            <w:pPr>
              <w:pStyle w:val="BodyText"/>
              <w:spacing w:before="0"/>
              <w:rPr>
                <w:sz w:val="20"/>
              </w:rPr>
            </w:pPr>
            <w:r w:rsidRPr="00760528">
              <w:rPr>
                <w:sz w:val="20"/>
              </w:rPr>
              <w:t>0</w:t>
            </w:r>
          </w:p>
        </w:tc>
        <w:tc>
          <w:tcPr>
            <w:tcW w:w="0" w:type="auto"/>
          </w:tcPr>
          <w:p w14:paraId="69A06502" w14:textId="77777777" w:rsidR="00BB1B90" w:rsidRPr="00760528" w:rsidRDefault="00BB1B90" w:rsidP="00BB1B90">
            <w:pPr>
              <w:pStyle w:val="BodyText"/>
              <w:spacing w:before="0"/>
              <w:rPr>
                <w:sz w:val="20"/>
              </w:rPr>
            </w:pPr>
            <w:r w:rsidRPr="00760528">
              <w:rPr>
                <w:sz w:val="20"/>
              </w:rPr>
              <w:t>0</w:t>
            </w:r>
          </w:p>
        </w:tc>
        <w:tc>
          <w:tcPr>
            <w:tcW w:w="0" w:type="auto"/>
          </w:tcPr>
          <w:p w14:paraId="494FDA90" w14:textId="77777777" w:rsidR="00BB1B90" w:rsidRPr="00760528" w:rsidRDefault="00BB1B90" w:rsidP="00BB1B90">
            <w:pPr>
              <w:pStyle w:val="BodyText"/>
              <w:spacing w:before="0"/>
              <w:rPr>
                <w:sz w:val="20"/>
              </w:rPr>
            </w:pPr>
            <w:r w:rsidRPr="00760528">
              <w:rPr>
                <w:sz w:val="20"/>
              </w:rPr>
              <w:t>0</w:t>
            </w:r>
          </w:p>
        </w:tc>
        <w:tc>
          <w:tcPr>
            <w:tcW w:w="0" w:type="auto"/>
          </w:tcPr>
          <w:p w14:paraId="1780A22D" w14:textId="77777777" w:rsidR="00BB1B90" w:rsidRPr="00760528" w:rsidRDefault="00BB1B90" w:rsidP="00BB1B90">
            <w:pPr>
              <w:pStyle w:val="BodyText"/>
              <w:spacing w:before="0"/>
              <w:rPr>
                <w:sz w:val="20"/>
              </w:rPr>
            </w:pPr>
            <w:r w:rsidRPr="00760528">
              <w:rPr>
                <w:sz w:val="20"/>
              </w:rPr>
              <w:t>0</w:t>
            </w:r>
          </w:p>
        </w:tc>
        <w:tc>
          <w:tcPr>
            <w:tcW w:w="0" w:type="auto"/>
          </w:tcPr>
          <w:p w14:paraId="3CDA6659" w14:textId="77777777" w:rsidR="00BB1B90" w:rsidRPr="00760528" w:rsidRDefault="00BB1B90" w:rsidP="00BB1B90">
            <w:pPr>
              <w:pStyle w:val="BodyText"/>
              <w:spacing w:before="0"/>
              <w:rPr>
                <w:sz w:val="20"/>
              </w:rPr>
            </w:pPr>
            <w:r w:rsidRPr="00760528">
              <w:rPr>
                <w:sz w:val="20"/>
              </w:rPr>
              <w:t>0</w:t>
            </w:r>
          </w:p>
        </w:tc>
      </w:tr>
      <w:tr w:rsidR="00BB1B90" w:rsidRPr="00760528" w14:paraId="49689AB8" w14:textId="77777777" w:rsidTr="00BB1B90">
        <w:tc>
          <w:tcPr>
            <w:tcW w:w="0" w:type="auto"/>
          </w:tcPr>
          <w:p w14:paraId="760049D5" w14:textId="77777777" w:rsidR="00BB1B90" w:rsidRPr="00760528" w:rsidRDefault="00BB1B90" w:rsidP="00BB1B90">
            <w:pPr>
              <w:pStyle w:val="BodyText"/>
              <w:spacing w:before="0"/>
              <w:rPr>
                <w:sz w:val="20"/>
              </w:rPr>
            </w:pPr>
            <w:r w:rsidRPr="00760528">
              <w:rPr>
                <w:sz w:val="20"/>
              </w:rPr>
              <w:t>3</w:t>
            </w:r>
          </w:p>
        </w:tc>
        <w:tc>
          <w:tcPr>
            <w:tcW w:w="0" w:type="auto"/>
          </w:tcPr>
          <w:p w14:paraId="041D7681" w14:textId="77777777" w:rsidR="00BB1B90" w:rsidRPr="00760528" w:rsidRDefault="00BB1B90" w:rsidP="00BB1B90">
            <w:pPr>
              <w:pStyle w:val="BodyText"/>
              <w:spacing w:before="0"/>
              <w:rPr>
                <w:sz w:val="20"/>
              </w:rPr>
            </w:pPr>
            <w:r w:rsidRPr="00760528">
              <w:rPr>
                <w:sz w:val="20"/>
              </w:rPr>
              <w:t>0.0282051</w:t>
            </w:r>
          </w:p>
        </w:tc>
        <w:tc>
          <w:tcPr>
            <w:tcW w:w="0" w:type="auto"/>
          </w:tcPr>
          <w:p w14:paraId="7957EBBB" w14:textId="77777777" w:rsidR="00BB1B90" w:rsidRPr="00760528" w:rsidRDefault="00BB1B90" w:rsidP="00BB1B90">
            <w:pPr>
              <w:pStyle w:val="BodyText"/>
              <w:spacing w:before="0"/>
              <w:rPr>
                <w:sz w:val="20"/>
              </w:rPr>
            </w:pPr>
            <w:r w:rsidRPr="00760528">
              <w:rPr>
                <w:sz w:val="20"/>
              </w:rPr>
              <w:t>0</w:t>
            </w:r>
          </w:p>
        </w:tc>
        <w:tc>
          <w:tcPr>
            <w:tcW w:w="0" w:type="auto"/>
          </w:tcPr>
          <w:p w14:paraId="3CFB5FF7" w14:textId="77777777" w:rsidR="00BB1B90" w:rsidRPr="00760528" w:rsidRDefault="00BB1B90" w:rsidP="00BB1B90">
            <w:pPr>
              <w:pStyle w:val="BodyText"/>
              <w:spacing w:before="0"/>
              <w:rPr>
                <w:sz w:val="20"/>
              </w:rPr>
            </w:pPr>
            <w:r w:rsidRPr="00760528">
              <w:rPr>
                <w:sz w:val="20"/>
              </w:rPr>
              <w:t>0</w:t>
            </w:r>
          </w:p>
        </w:tc>
        <w:tc>
          <w:tcPr>
            <w:tcW w:w="0" w:type="auto"/>
          </w:tcPr>
          <w:p w14:paraId="129D6A77" w14:textId="77777777" w:rsidR="00BB1B90" w:rsidRPr="00760528" w:rsidRDefault="00BB1B90" w:rsidP="00BB1B90">
            <w:pPr>
              <w:pStyle w:val="BodyText"/>
              <w:spacing w:before="0"/>
              <w:rPr>
                <w:sz w:val="20"/>
              </w:rPr>
            </w:pPr>
            <w:r w:rsidRPr="00760528">
              <w:rPr>
                <w:sz w:val="20"/>
              </w:rPr>
              <w:t>0</w:t>
            </w:r>
          </w:p>
        </w:tc>
        <w:tc>
          <w:tcPr>
            <w:tcW w:w="0" w:type="auto"/>
          </w:tcPr>
          <w:p w14:paraId="3C0A01A4" w14:textId="77777777" w:rsidR="00BB1B90" w:rsidRPr="00760528" w:rsidRDefault="00BB1B90" w:rsidP="00BB1B90">
            <w:pPr>
              <w:pStyle w:val="BodyText"/>
              <w:spacing w:before="0"/>
              <w:rPr>
                <w:sz w:val="20"/>
              </w:rPr>
            </w:pPr>
            <w:r w:rsidRPr="00760528">
              <w:rPr>
                <w:sz w:val="20"/>
              </w:rPr>
              <w:t>0</w:t>
            </w:r>
          </w:p>
        </w:tc>
        <w:tc>
          <w:tcPr>
            <w:tcW w:w="0" w:type="auto"/>
          </w:tcPr>
          <w:p w14:paraId="66EDC312" w14:textId="77777777" w:rsidR="00BB1B90" w:rsidRPr="00760528" w:rsidRDefault="00BB1B90" w:rsidP="00BB1B90">
            <w:pPr>
              <w:pStyle w:val="BodyText"/>
              <w:spacing w:before="0"/>
              <w:rPr>
                <w:sz w:val="20"/>
              </w:rPr>
            </w:pPr>
            <w:r w:rsidRPr="00760528">
              <w:rPr>
                <w:sz w:val="20"/>
              </w:rPr>
              <w:t>0</w:t>
            </w:r>
          </w:p>
        </w:tc>
        <w:tc>
          <w:tcPr>
            <w:tcW w:w="0" w:type="auto"/>
          </w:tcPr>
          <w:p w14:paraId="4A618937" w14:textId="77777777" w:rsidR="00BB1B90" w:rsidRPr="00760528" w:rsidRDefault="00BB1B90" w:rsidP="00BB1B90">
            <w:pPr>
              <w:pStyle w:val="BodyText"/>
              <w:spacing w:before="0"/>
              <w:rPr>
                <w:sz w:val="20"/>
              </w:rPr>
            </w:pPr>
            <w:r w:rsidRPr="00760528">
              <w:rPr>
                <w:sz w:val="20"/>
              </w:rPr>
              <w:t>0</w:t>
            </w:r>
          </w:p>
        </w:tc>
        <w:tc>
          <w:tcPr>
            <w:tcW w:w="0" w:type="auto"/>
          </w:tcPr>
          <w:p w14:paraId="1AD9F09A" w14:textId="77777777" w:rsidR="00BB1B90" w:rsidRPr="00760528" w:rsidRDefault="00BB1B90" w:rsidP="00BB1B90">
            <w:pPr>
              <w:pStyle w:val="BodyText"/>
              <w:spacing w:before="0"/>
              <w:rPr>
                <w:sz w:val="20"/>
              </w:rPr>
            </w:pPr>
            <w:r w:rsidRPr="00760528">
              <w:rPr>
                <w:sz w:val="20"/>
              </w:rPr>
              <w:t>0</w:t>
            </w:r>
          </w:p>
        </w:tc>
        <w:tc>
          <w:tcPr>
            <w:tcW w:w="0" w:type="auto"/>
          </w:tcPr>
          <w:p w14:paraId="35F013D2" w14:textId="77777777" w:rsidR="00BB1B90" w:rsidRPr="00760528" w:rsidRDefault="00BB1B90" w:rsidP="00BB1B90">
            <w:pPr>
              <w:pStyle w:val="BodyText"/>
              <w:spacing w:before="0"/>
              <w:rPr>
                <w:sz w:val="20"/>
              </w:rPr>
            </w:pPr>
            <w:r w:rsidRPr="00760528">
              <w:rPr>
                <w:sz w:val="20"/>
              </w:rPr>
              <w:t>0</w:t>
            </w:r>
          </w:p>
        </w:tc>
        <w:tc>
          <w:tcPr>
            <w:tcW w:w="0" w:type="auto"/>
          </w:tcPr>
          <w:p w14:paraId="56352AE4" w14:textId="77777777" w:rsidR="00BB1B90" w:rsidRPr="00760528" w:rsidRDefault="00BB1B90" w:rsidP="00BB1B90">
            <w:pPr>
              <w:pStyle w:val="BodyText"/>
              <w:spacing w:before="0"/>
              <w:rPr>
                <w:sz w:val="20"/>
              </w:rPr>
            </w:pPr>
            <w:r w:rsidRPr="00760528">
              <w:rPr>
                <w:sz w:val="20"/>
              </w:rPr>
              <w:t>0</w:t>
            </w:r>
          </w:p>
        </w:tc>
        <w:tc>
          <w:tcPr>
            <w:tcW w:w="0" w:type="auto"/>
          </w:tcPr>
          <w:p w14:paraId="50BB513B" w14:textId="77777777" w:rsidR="00BB1B90" w:rsidRPr="00760528" w:rsidRDefault="00BB1B90" w:rsidP="00BB1B90">
            <w:pPr>
              <w:pStyle w:val="BodyText"/>
              <w:spacing w:before="0"/>
              <w:rPr>
                <w:sz w:val="20"/>
              </w:rPr>
            </w:pPr>
            <w:r w:rsidRPr="00760528">
              <w:rPr>
                <w:sz w:val="20"/>
              </w:rPr>
              <w:t>0</w:t>
            </w:r>
          </w:p>
        </w:tc>
        <w:tc>
          <w:tcPr>
            <w:tcW w:w="0" w:type="auto"/>
          </w:tcPr>
          <w:p w14:paraId="3D282D8F" w14:textId="77777777" w:rsidR="00BB1B90" w:rsidRPr="00760528" w:rsidRDefault="00BB1B90" w:rsidP="00BB1B90">
            <w:pPr>
              <w:pStyle w:val="BodyText"/>
              <w:spacing w:before="0"/>
              <w:rPr>
                <w:sz w:val="20"/>
              </w:rPr>
            </w:pPr>
            <w:r w:rsidRPr="00760528">
              <w:rPr>
                <w:sz w:val="20"/>
              </w:rPr>
              <w:t>0</w:t>
            </w:r>
          </w:p>
        </w:tc>
      </w:tr>
      <w:tr w:rsidR="00BB1B90" w:rsidRPr="00760528" w14:paraId="6B338F55" w14:textId="77777777" w:rsidTr="00BB1B90">
        <w:tc>
          <w:tcPr>
            <w:tcW w:w="0" w:type="auto"/>
          </w:tcPr>
          <w:p w14:paraId="4D046188" w14:textId="77777777" w:rsidR="00BB1B90" w:rsidRPr="00760528" w:rsidRDefault="00BB1B90" w:rsidP="00BB1B90">
            <w:pPr>
              <w:pStyle w:val="BodyText"/>
              <w:spacing w:before="0"/>
              <w:rPr>
                <w:sz w:val="20"/>
              </w:rPr>
            </w:pPr>
            <w:r w:rsidRPr="00760528">
              <w:rPr>
                <w:sz w:val="20"/>
              </w:rPr>
              <w:t>4</w:t>
            </w:r>
          </w:p>
        </w:tc>
        <w:tc>
          <w:tcPr>
            <w:tcW w:w="0" w:type="auto"/>
          </w:tcPr>
          <w:p w14:paraId="3C1E6C55" w14:textId="77777777" w:rsidR="00BB1B90" w:rsidRPr="00760528" w:rsidRDefault="00BB1B90" w:rsidP="00BB1B90">
            <w:pPr>
              <w:pStyle w:val="BodyText"/>
              <w:spacing w:before="0"/>
              <w:rPr>
                <w:sz w:val="20"/>
              </w:rPr>
            </w:pPr>
            <w:r w:rsidRPr="00760528">
              <w:rPr>
                <w:sz w:val="20"/>
              </w:rPr>
              <w:t>0.0197941</w:t>
            </w:r>
          </w:p>
        </w:tc>
        <w:tc>
          <w:tcPr>
            <w:tcW w:w="0" w:type="auto"/>
          </w:tcPr>
          <w:p w14:paraId="762ECF1E" w14:textId="77777777" w:rsidR="00BB1B90" w:rsidRPr="00760528" w:rsidRDefault="00BB1B90" w:rsidP="00BB1B90">
            <w:pPr>
              <w:pStyle w:val="BodyText"/>
              <w:spacing w:before="0"/>
              <w:rPr>
                <w:sz w:val="20"/>
              </w:rPr>
            </w:pPr>
            <w:r w:rsidRPr="00760528">
              <w:rPr>
                <w:sz w:val="20"/>
              </w:rPr>
              <w:t>0</w:t>
            </w:r>
          </w:p>
        </w:tc>
        <w:tc>
          <w:tcPr>
            <w:tcW w:w="0" w:type="auto"/>
          </w:tcPr>
          <w:p w14:paraId="7CCCB4B8" w14:textId="77777777" w:rsidR="00BB1B90" w:rsidRPr="00760528" w:rsidRDefault="00BB1B90" w:rsidP="00BB1B90">
            <w:pPr>
              <w:pStyle w:val="BodyText"/>
              <w:spacing w:before="0"/>
              <w:rPr>
                <w:sz w:val="20"/>
              </w:rPr>
            </w:pPr>
            <w:r w:rsidRPr="00760528">
              <w:rPr>
                <w:sz w:val="20"/>
              </w:rPr>
              <w:t>0</w:t>
            </w:r>
          </w:p>
        </w:tc>
        <w:tc>
          <w:tcPr>
            <w:tcW w:w="0" w:type="auto"/>
          </w:tcPr>
          <w:p w14:paraId="543DFCBD" w14:textId="77777777" w:rsidR="00BB1B90" w:rsidRPr="00760528" w:rsidRDefault="00BB1B90" w:rsidP="00BB1B90">
            <w:pPr>
              <w:pStyle w:val="BodyText"/>
              <w:spacing w:before="0"/>
              <w:rPr>
                <w:sz w:val="20"/>
              </w:rPr>
            </w:pPr>
            <w:r w:rsidRPr="00760528">
              <w:rPr>
                <w:sz w:val="20"/>
              </w:rPr>
              <w:t>0</w:t>
            </w:r>
          </w:p>
        </w:tc>
        <w:tc>
          <w:tcPr>
            <w:tcW w:w="0" w:type="auto"/>
          </w:tcPr>
          <w:p w14:paraId="6915CF46" w14:textId="77777777" w:rsidR="00BB1B90" w:rsidRPr="00760528" w:rsidRDefault="00BB1B90" w:rsidP="00BB1B90">
            <w:pPr>
              <w:pStyle w:val="BodyText"/>
              <w:spacing w:before="0"/>
              <w:rPr>
                <w:sz w:val="20"/>
              </w:rPr>
            </w:pPr>
            <w:r w:rsidRPr="00760528">
              <w:rPr>
                <w:sz w:val="20"/>
              </w:rPr>
              <w:t>0</w:t>
            </w:r>
          </w:p>
        </w:tc>
        <w:tc>
          <w:tcPr>
            <w:tcW w:w="0" w:type="auto"/>
          </w:tcPr>
          <w:p w14:paraId="04BDB0DC" w14:textId="77777777" w:rsidR="00BB1B90" w:rsidRPr="00760528" w:rsidRDefault="00BB1B90" w:rsidP="00BB1B90">
            <w:pPr>
              <w:pStyle w:val="BodyText"/>
              <w:spacing w:before="0"/>
              <w:rPr>
                <w:sz w:val="20"/>
              </w:rPr>
            </w:pPr>
            <w:r w:rsidRPr="00760528">
              <w:rPr>
                <w:sz w:val="20"/>
              </w:rPr>
              <w:t>0</w:t>
            </w:r>
          </w:p>
        </w:tc>
        <w:tc>
          <w:tcPr>
            <w:tcW w:w="0" w:type="auto"/>
          </w:tcPr>
          <w:p w14:paraId="7C36A822" w14:textId="77777777" w:rsidR="00BB1B90" w:rsidRPr="00760528" w:rsidRDefault="00BB1B90" w:rsidP="00BB1B90">
            <w:pPr>
              <w:pStyle w:val="BodyText"/>
              <w:spacing w:before="0"/>
              <w:rPr>
                <w:sz w:val="20"/>
              </w:rPr>
            </w:pPr>
            <w:r w:rsidRPr="00760528">
              <w:rPr>
                <w:sz w:val="20"/>
              </w:rPr>
              <w:t>0</w:t>
            </w:r>
          </w:p>
        </w:tc>
        <w:tc>
          <w:tcPr>
            <w:tcW w:w="0" w:type="auto"/>
          </w:tcPr>
          <w:p w14:paraId="57DD13BD" w14:textId="77777777" w:rsidR="00BB1B90" w:rsidRPr="00760528" w:rsidRDefault="00BB1B90" w:rsidP="00BB1B90">
            <w:pPr>
              <w:pStyle w:val="BodyText"/>
              <w:spacing w:before="0"/>
              <w:rPr>
                <w:sz w:val="20"/>
              </w:rPr>
            </w:pPr>
            <w:r w:rsidRPr="00760528">
              <w:rPr>
                <w:sz w:val="20"/>
              </w:rPr>
              <w:t>0</w:t>
            </w:r>
          </w:p>
        </w:tc>
        <w:tc>
          <w:tcPr>
            <w:tcW w:w="0" w:type="auto"/>
          </w:tcPr>
          <w:p w14:paraId="574B2F5F" w14:textId="77777777" w:rsidR="00BB1B90" w:rsidRPr="00760528" w:rsidRDefault="00BB1B90" w:rsidP="00BB1B90">
            <w:pPr>
              <w:pStyle w:val="BodyText"/>
              <w:spacing w:before="0"/>
              <w:rPr>
                <w:sz w:val="20"/>
              </w:rPr>
            </w:pPr>
            <w:r w:rsidRPr="00760528">
              <w:rPr>
                <w:sz w:val="20"/>
              </w:rPr>
              <w:t>0</w:t>
            </w:r>
          </w:p>
        </w:tc>
        <w:tc>
          <w:tcPr>
            <w:tcW w:w="0" w:type="auto"/>
          </w:tcPr>
          <w:p w14:paraId="7A65370F" w14:textId="77777777" w:rsidR="00BB1B90" w:rsidRPr="00760528" w:rsidRDefault="00BB1B90" w:rsidP="00BB1B90">
            <w:pPr>
              <w:pStyle w:val="BodyText"/>
              <w:spacing w:before="0"/>
              <w:rPr>
                <w:sz w:val="20"/>
              </w:rPr>
            </w:pPr>
            <w:r w:rsidRPr="00760528">
              <w:rPr>
                <w:sz w:val="20"/>
              </w:rPr>
              <w:t>0</w:t>
            </w:r>
          </w:p>
        </w:tc>
        <w:tc>
          <w:tcPr>
            <w:tcW w:w="0" w:type="auto"/>
          </w:tcPr>
          <w:p w14:paraId="17FE3BB4" w14:textId="77777777" w:rsidR="00BB1B90" w:rsidRPr="00760528" w:rsidRDefault="00BB1B90" w:rsidP="00BB1B90">
            <w:pPr>
              <w:pStyle w:val="BodyText"/>
              <w:spacing w:before="0"/>
              <w:rPr>
                <w:sz w:val="20"/>
              </w:rPr>
            </w:pPr>
            <w:r w:rsidRPr="00760528">
              <w:rPr>
                <w:sz w:val="20"/>
              </w:rPr>
              <w:t>0</w:t>
            </w:r>
          </w:p>
        </w:tc>
        <w:tc>
          <w:tcPr>
            <w:tcW w:w="0" w:type="auto"/>
          </w:tcPr>
          <w:p w14:paraId="0F45289C" w14:textId="77777777" w:rsidR="00BB1B90" w:rsidRPr="00760528" w:rsidRDefault="00BB1B90" w:rsidP="00BB1B90">
            <w:pPr>
              <w:pStyle w:val="BodyText"/>
              <w:spacing w:before="0"/>
              <w:rPr>
                <w:sz w:val="20"/>
              </w:rPr>
            </w:pPr>
            <w:r w:rsidRPr="00760528">
              <w:rPr>
                <w:sz w:val="20"/>
              </w:rPr>
              <w:t>0</w:t>
            </w:r>
          </w:p>
        </w:tc>
      </w:tr>
      <w:tr w:rsidR="00BB1B90" w:rsidRPr="00760528" w14:paraId="7C5F6AD3" w14:textId="77777777" w:rsidTr="00BB1B90">
        <w:tc>
          <w:tcPr>
            <w:tcW w:w="0" w:type="auto"/>
          </w:tcPr>
          <w:p w14:paraId="340EA598" w14:textId="77777777" w:rsidR="00BB1B90" w:rsidRPr="00760528" w:rsidRDefault="00BB1B90" w:rsidP="00BB1B90">
            <w:pPr>
              <w:pStyle w:val="BodyText"/>
              <w:spacing w:before="0"/>
              <w:rPr>
                <w:sz w:val="20"/>
              </w:rPr>
            </w:pPr>
            <w:r w:rsidRPr="00760528">
              <w:rPr>
                <w:sz w:val="20"/>
              </w:rPr>
              <w:t>5</w:t>
            </w:r>
          </w:p>
        </w:tc>
        <w:tc>
          <w:tcPr>
            <w:tcW w:w="0" w:type="auto"/>
          </w:tcPr>
          <w:p w14:paraId="30F3797C" w14:textId="77777777" w:rsidR="00BB1B90" w:rsidRPr="00760528" w:rsidRDefault="00BB1B90" w:rsidP="00BB1B90">
            <w:pPr>
              <w:pStyle w:val="BodyText"/>
              <w:spacing w:before="0"/>
              <w:rPr>
                <w:sz w:val="20"/>
              </w:rPr>
            </w:pPr>
            <w:r w:rsidRPr="00760528">
              <w:rPr>
                <w:sz w:val="20"/>
              </w:rPr>
              <w:t>0.011848</w:t>
            </w:r>
          </w:p>
        </w:tc>
        <w:tc>
          <w:tcPr>
            <w:tcW w:w="0" w:type="auto"/>
          </w:tcPr>
          <w:p w14:paraId="0788458B" w14:textId="77777777" w:rsidR="00BB1B90" w:rsidRPr="00760528" w:rsidRDefault="00BB1B90" w:rsidP="00BB1B90">
            <w:pPr>
              <w:pStyle w:val="BodyText"/>
              <w:spacing w:before="0"/>
              <w:rPr>
                <w:sz w:val="20"/>
              </w:rPr>
            </w:pPr>
            <w:r w:rsidRPr="00760528">
              <w:rPr>
                <w:sz w:val="20"/>
              </w:rPr>
              <w:t>0</w:t>
            </w:r>
          </w:p>
        </w:tc>
        <w:tc>
          <w:tcPr>
            <w:tcW w:w="0" w:type="auto"/>
          </w:tcPr>
          <w:p w14:paraId="11E0A184" w14:textId="77777777" w:rsidR="00BB1B90" w:rsidRPr="00760528" w:rsidRDefault="00BB1B90" w:rsidP="00BB1B90">
            <w:pPr>
              <w:pStyle w:val="BodyText"/>
              <w:spacing w:before="0"/>
              <w:rPr>
                <w:sz w:val="20"/>
              </w:rPr>
            </w:pPr>
            <w:r w:rsidRPr="00760528">
              <w:rPr>
                <w:sz w:val="20"/>
              </w:rPr>
              <w:t>0</w:t>
            </w:r>
          </w:p>
        </w:tc>
        <w:tc>
          <w:tcPr>
            <w:tcW w:w="0" w:type="auto"/>
          </w:tcPr>
          <w:p w14:paraId="71A10B62" w14:textId="77777777" w:rsidR="00BB1B90" w:rsidRPr="00760528" w:rsidRDefault="00BB1B90" w:rsidP="00BB1B90">
            <w:pPr>
              <w:pStyle w:val="BodyText"/>
              <w:spacing w:before="0"/>
              <w:rPr>
                <w:sz w:val="20"/>
              </w:rPr>
            </w:pPr>
            <w:r w:rsidRPr="00760528">
              <w:rPr>
                <w:sz w:val="20"/>
              </w:rPr>
              <w:t>0</w:t>
            </w:r>
          </w:p>
        </w:tc>
        <w:tc>
          <w:tcPr>
            <w:tcW w:w="0" w:type="auto"/>
          </w:tcPr>
          <w:p w14:paraId="4A3EA4EA" w14:textId="77777777" w:rsidR="00BB1B90" w:rsidRPr="00760528" w:rsidRDefault="00BB1B90" w:rsidP="00BB1B90">
            <w:pPr>
              <w:pStyle w:val="BodyText"/>
              <w:spacing w:before="0"/>
              <w:rPr>
                <w:sz w:val="20"/>
              </w:rPr>
            </w:pPr>
            <w:r w:rsidRPr="00760528">
              <w:rPr>
                <w:sz w:val="20"/>
              </w:rPr>
              <w:t>0</w:t>
            </w:r>
          </w:p>
        </w:tc>
        <w:tc>
          <w:tcPr>
            <w:tcW w:w="0" w:type="auto"/>
          </w:tcPr>
          <w:p w14:paraId="604977A7" w14:textId="77777777" w:rsidR="00BB1B90" w:rsidRPr="00760528" w:rsidRDefault="00BB1B90" w:rsidP="00BB1B90">
            <w:pPr>
              <w:pStyle w:val="BodyText"/>
              <w:spacing w:before="0"/>
              <w:rPr>
                <w:sz w:val="20"/>
              </w:rPr>
            </w:pPr>
            <w:r w:rsidRPr="00760528">
              <w:rPr>
                <w:sz w:val="20"/>
              </w:rPr>
              <w:t>0</w:t>
            </w:r>
          </w:p>
        </w:tc>
        <w:tc>
          <w:tcPr>
            <w:tcW w:w="0" w:type="auto"/>
          </w:tcPr>
          <w:p w14:paraId="7D8028EA" w14:textId="77777777" w:rsidR="00BB1B90" w:rsidRPr="00760528" w:rsidRDefault="00BB1B90" w:rsidP="00BB1B90">
            <w:pPr>
              <w:pStyle w:val="BodyText"/>
              <w:spacing w:before="0"/>
              <w:rPr>
                <w:sz w:val="20"/>
              </w:rPr>
            </w:pPr>
            <w:r w:rsidRPr="00760528">
              <w:rPr>
                <w:sz w:val="20"/>
              </w:rPr>
              <w:t>0</w:t>
            </w:r>
          </w:p>
        </w:tc>
        <w:tc>
          <w:tcPr>
            <w:tcW w:w="0" w:type="auto"/>
          </w:tcPr>
          <w:p w14:paraId="38AEA4C0" w14:textId="77777777" w:rsidR="00BB1B90" w:rsidRPr="00760528" w:rsidRDefault="00BB1B90" w:rsidP="00BB1B90">
            <w:pPr>
              <w:pStyle w:val="BodyText"/>
              <w:spacing w:before="0"/>
              <w:rPr>
                <w:sz w:val="20"/>
              </w:rPr>
            </w:pPr>
            <w:r w:rsidRPr="00760528">
              <w:rPr>
                <w:sz w:val="20"/>
              </w:rPr>
              <w:t>0</w:t>
            </w:r>
          </w:p>
        </w:tc>
        <w:tc>
          <w:tcPr>
            <w:tcW w:w="0" w:type="auto"/>
          </w:tcPr>
          <w:p w14:paraId="1EF32A73" w14:textId="77777777" w:rsidR="00BB1B90" w:rsidRPr="00760528" w:rsidRDefault="00BB1B90" w:rsidP="00BB1B90">
            <w:pPr>
              <w:pStyle w:val="BodyText"/>
              <w:spacing w:before="0"/>
              <w:rPr>
                <w:sz w:val="20"/>
              </w:rPr>
            </w:pPr>
            <w:r w:rsidRPr="00760528">
              <w:rPr>
                <w:sz w:val="20"/>
              </w:rPr>
              <w:t>0</w:t>
            </w:r>
          </w:p>
        </w:tc>
        <w:tc>
          <w:tcPr>
            <w:tcW w:w="0" w:type="auto"/>
          </w:tcPr>
          <w:p w14:paraId="71B0494D" w14:textId="77777777" w:rsidR="00BB1B90" w:rsidRPr="00760528" w:rsidRDefault="00BB1B90" w:rsidP="00BB1B90">
            <w:pPr>
              <w:pStyle w:val="BodyText"/>
              <w:spacing w:before="0"/>
              <w:rPr>
                <w:sz w:val="20"/>
              </w:rPr>
            </w:pPr>
            <w:r w:rsidRPr="00760528">
              <w:rPr>
                <w:sz w:val="20"/>
              </w:rPr>
              <w:t>0</w:t>
            </w:r>
          </w:p>
        </w:tc>
        <w:tc>
          <w:tcPr>
            <w:tcW w:w="0" w:type="auto"/>
          </w:tcPr>
          <w:p w14:paraId="12F912C6" w14:textId="77777777" w:rsidR="00BB1B90" w:rsidRPr="00760528" w:rsidRDefault="00BB1B90" w:rsidP="00BB1B90">
            <w:pPr>
              <w:pStyle w:val="BodyText"/>
              <w:spacing w:before="0"/>
              <w:rPr>
                <w:sz w:val="20"/>
              </w:rPr>
            </w:pPr>
            <w:r w:rsidRPr="00760528">
              <w:rPr>
                <w:sz w:val="20"/>
              </w:rPr>
              <w:t>0</w:t>
            </w:r>
          </w:p>
        </w:tc>
        <w:tc>
          <w:tcPr>
            <w:tcW w:w="0" w:type="auto"/>
          </w:tcPr>
          <w:p w14:paraId="7851FCE2" w14:textId="77777777" w:rsidR="00BB1B90" w:rsidRPr="00760528" w:rsidRDefault="00BB1B90" w:rsidP="00BB1B90">
            <w:pPr>
              <w:pStyle w:val="BodyText"/>
              <w:spacing w:before="0"/>
              <w:rPr>
                <w:sz w:val="20"/>
              </w:rPr>
            </w:pPr>
            <w:r w:rsidRPr="00760528">
              <w:rPr>
                <w:sz w:val="20"/>
              </w:rPr>
              <w:t>0</w:t>
            </w:r>
          </w:p>
        </w:tc>
      </w:tr>
      <w:tr w:rsidR="00BB1B90" w:rsidRPr="00760528" w14:paraId="7A6A8926" w14:textId="77777777" w:rsidTr="00BB1B90">
        <w:tc>
          <w:tcPr>
            <w:tcW w:w="0" w:type="auto"/>
          </w:tcPr>
          <w:p w14:paraId="73922340" w14:textId="77777777" w:rsidR="00BB1B90" w:rsidRPr="00760528" w:rsidRDefault="00BB1B90" w:rsidP="00BB1B90">
            <w:pPr>
              <w:pStyle w:val="BodyText"/>
              <w:spacing w:before="0"/>
              <w:rPr>
                <w:sz w:val="20"/>
              </w:rPr>
            </w:pPr>
            <w:r w:rsidRPr="00760528">
              <w:rPr>
                <w:sz w:val="20"/>
              </w:rPr>
              <w:t>6</w:t>
            </w:r>
          </w:p>
        </w:tc>
        <w:tc>
          <w:tcPr>
            <w:tcW w:w="0" w:type="auto"/>
          </w:tcPr>
          <w:p w14:paraId="485F3F2B" w14:textId="77777777" w:rsidR="00BB1B90" w:rsidRPr="00760528" w:rsidRDefault="00BB1B90" w:rsidP="00BB1B90">
            <w:pPr>
              <w:pStyle w:val="BodyText"/>
              <w:spacing w:before="0"/>
              <w:rPr>
                <w:sz w:val="20"/>
              </w:rPr>
            </w:pPr>
            <w:r w:rsidRPr="00760528">
              <w:rPr>
                <w:sz w:val="20"/>
              </w:rPr>
              <w:t>0.00520186</w:t>
            </w:r>
          </w:p>
        </w:tc>
        <w:tc>
          <w:tcPr>
            <w:tcW w:w="0" w:type="auto"/>
          </w:tcPr>
          <w:p w14:paraId="09072446" w14:textId="77777777" w:rsidR="00BB1B90" w:rsidRPr="00760528" w:rsidRDefault="00BB1B90" w:rsidP="00BB1B90">
            <w:pPr>
              <w:pStyle w:val="BodyText"/>
              <w:spacing w:before="0"/>
              <w:rPr>
                <w:sz w:val="20"/>
              </w:rPr>
            </w:pPr>
            <w:r w:rsidRPr="00760528">
              <w:rPr>
                <w:sz w:val="20"/>
              </w:rPr>
              <w:t>0</w:t>
            </w:r>
          </w:p>
        </w:tc>
        <w:tc>
          <w:tcPr>
            <w:tcW w:w="0" w:type="auto"/>
          </w:tcPr>
          <w:p w14:paraId="72074820" w14:textId="77777777" w:rsidR="00BB1B90" w:rsidRPr="00760528" w:rsidRDefault="00BB1B90" w:rsidP="00BB1B90">
            <w:pPr>
              <w:pStyle w:val="BodyText"/>
              <w:spacing w:before="0"/>
              <w:rPr>
                <w:sz w:val="20"/>
              </w:rPr>
            </w:pPr>
            <w:r w:rsidRPr="00760528">
              <w:rPr>
                <w:sz w:val="20"/>
              </w:rPr>
              <w:t>0</w:t>
            </w:r>
          </w:p>
        </w:tc>
        <w:tc>
          <w:tcPr>
            <w:tcW w:w="0" w:type="auto"/>
          </w:tcPr>
          <w:p w14:paraId="1C66E465" w14:textId="77777777" w:rsidR="00BB1B90" w:rsidRPr="00760528" w:rsidRDefault="00BB1B90" w:rsidP="00BB1B90">
            <w:pPr>
              <w:pStyle w:val="BodyText"/>
              <w:spacing w:before="0"/>
              <w:rPr>
                <w:sz w:val="20"/>
              </w:rPr>
            </w:pPr>
            <w:r w:rsidRPr="00760528">
              <w:rPr>
                <w:sz w:val="20"/>
              </w:rPr>
              <w:t>0</w:t>
            </w:r>
          </w:p>
        </w:tc>
        <w:tc>
          <w:tcPr>
            <w:tcW w:w="0" w:type="auto"/>
          </w:tcPr>
          <w:p w14:paraId="3254B868" w14:textId="77777777" w:rsidR="00BB1B90" w:rsidRPr="00760528" w:rsidRDefault="00BB1B90" w:rsidP="00BB1B90">
            <w:pPr>
              <w:pStyle w:val="BodyText"/>
              <w:spacing w:before="0"/>
              <w:rPr>
                <w:sz w:val="20"/>
              </w:rPr>
            </w:pPr>
            <w:r w:rsidRPr="00760528">
              <w:rPr>
                <w:sz w:val="20"/>
              </w:rPr>
              <w:t>0</w:t>
            </w:r>
          </w:p>
        </w:tc>
        <w:tc>
          <w:tcPr>
            <w:tcW w:w="0" w:type="auto"/>
          </w:tcPr>
          <w:p w14:paraId="77332CB8" w14:textId="77777777" w:rsidR="00BB1B90" w:rsidRPr="00760528" w:rsidRDefault="00BB1B90" w:rsidP="00BB1B90">
            <w:pPr>
              <w:pStyle w:val="BodyText"/>
              <w:spacing w:before="0"/>
              <w:rPr>
                <w:sz w:val="20"/>
              </w:rPr>
            </w:pPr>
            <w:r w:rsidRPr="00760528">
              <w:rPr>
                <w:sz w:val="20"/>
              </w:rPr>
              <w:t>0</w:t>
            </w:r>
          </w:p>
        </w:tc>
        <w:tc>
          <w:tcPr>
            <w:tcW w:w="0" w:type="auto"/>
          </w:tcPr>
          <w:p w14:paraId="01477EDE" w14:textId="77777777" w:rsidR="00BB1B90" w:rsidRPr="00760528" w:rsidRDefault="00BB1B90" w:rsidP="00BB1B90">
            <w:pPr>
              <w:pStyle w:val="BodyText"/>
              <w:spacing w:before="0"/>
              <w:rPr>
                <w:sz w:val="20"/>
              </w:rPr>
            </w:pPr>
            <w:r w:rsidRPr="00760528">
              <w:rPr>
                <w:sz w:val="20"/>
              </w:rPr>
              <w:t>0</w:t>
            </w:r>
          </w:p>
        </w:tc>
        <w:tc>
          <w:tcPr>
            <w:tcW w:w="0" w:type="auto"/>
          </w:tcPr>
          <w:p w14:paraId="2EDAAD0B" w14:textId="77777777" w:rsidR="00BB1B90" w:rsidRPr="00760528" w:rsidRDefault="00BB1B90" w:rsidP="00BB1B90">
            <w:pPr>
              <w:pStyle w:val="BodyText"/>
              <w:spacing w:before="0"/>
              <w:rPr>
                <w:sz w:val="20"/>
              </w:rPr>
            </w:pPr>
            <w:r w:rsidRPr="00760528">
              <w:rPr>
                <w:sz w:val="20"/>
              </w:rPr>
              <w:t>0</w:t>
            </w:r>
          </w:p>
        </w:tc>
        <w:tc>
          <w:tcPr>
            <w:tcW w:w="0" w:type="auto"/>
          </w:tcPr>
          <w:p w14:paraId="162D40CA" w14:textId="77777777" w:rsidR="00BB1B90" w:rsidRPr="00760528" w:rsidRDefault="00BB1B90" w:rsidP="00BB1B90">
            <w:pPr>
              <w:pStyle w:val="BodyText"/>
              <w:spacing w:before="0"/>
              <w:rPr>
                <w:sz w:val="20"/>
              </w:rPr>
            </w:pPr>
            <w:r w:rsidRPr="00760528">
              <w:rPr>
                <w:sz w:val="20"/>
              </w:rPr>
              <w:t>0</w:t>
            </w:r>
          </w:p>
        </w:tc>
        <w:tc>
          <w:tcPr>
            <w:tcW w:w="0" w:type="auto"/>
          </w:tcPr>
          <w:p w14:paraId="611B306D" w14:textId="77777777" w:rsidR="00BB1B90" w:rsidRPr="00760528" w:rsidRDefault="00BB1B90" w:rsidP="00BB1B90">
            <w:pPr>
              <w:pStyle w:val="BodyText"/>
              <w:spacing w:before="0"/>
              <w:rPr>
                <w:sz w:val="20"/>
              </w:rPr>
            </w:pPr>
            <w:r w:rsidRPr="00760528">
              <w:rPr>
                <w:sz w:val="20"/>
              </w:rPr>
              <w:t>0</w:t>
            </w:r>
          </w:p>
        </w:tc>
        <w:tc>
          <w:tcPr>
            <w:tcW w:w="0" w:type="auto"/>
          </w:tcPr>
          <w:p w14:paraId="6B1DC024" w14:textId="77777777" w:rsidR="00BB1B90" w:rsidRPr="00760528" w:rsidRDefault="00BB1B90" w:rsidP="00BB1B90">
            <w:pPr>
              <w:pStyle w:val="BodyText"/>
              <w:spacing w:before="0"/>
              <w:rPr>
                <w:sz w:val="20"/>
              </w:rPr>
            </w:pPr>
            <w:r w:rsidRPr="00760528">
              <w:rPr>
                <w:sz w:val="20"/>
              </w:rPr>
              <w:t>0</w:t>
            </w:r>
          </w:p>
        </w:tc>
        <w:tc>
          <w:tcPr>
            <w:tcW w:w="0" w:type="auto"/>
          </w:tcPr>
          <w:p w14:paraId="6F6114DE" w14:textId="77777777" w:rsidR="00BB1B90" w:rsidRPr="00760528" w:rsidRDefault="00BB1B90" w:rsidP="00BB1B90">
            <w:pPr>
              <w:pStyle w:val="BodyText"/>
              <w:spacing w:before="0"/>
              <w:rPr>
                <w:sz w:val="20"/>
              </w:rPr>
            </w:pPr>
            <w:r w:rsidRPr="00760528">
              <w:rPr>
                <w:sz w:val="20"/>
              </w:rPr>
              <w:t>0</w:t>
            </w:r>
          </w:p>
        </w:tc>
      </w:tr>
      <w:tr w:rsidR="00BB1B90" w:rsidRPr="00760528" w14:paraId="242CAC68" w14:textId="77777777" w:rsidTr="00BB1B90">
        <w:tc>
          <w:tcPr>
            <w:tcW w:w="0" w:type="auto"/>
          </w:tcPr>
          <w:p w14:paraId="641C646C" w14:textId="77777777" w:rsidR="00BB1B90" w:rsidRPr="00760528" w:rsidRDefault="00BB1B90" w:rsidP="00BB1B90">
            <w:pPr>
              <w:pStyle w:val="BodyText"/>
              <w:spacing w:before="0"/>
              <w:rPr>
                <w:sz w:val="20"/>
              </w:rPr>
            </w:pPr>
            <w:r w:rsidRPr="00760528">
              <w:rPr>
                <w:sz w:val="20"/>
              </w:rPr>
              <w:t>7</w:t>
            </w:r>
          </w:p>
        </w:tc>
        <w:tc>
          <w:tcPr>
            <w:tcW w:w="0" w:type="auto"/>
          </w:tcPr>
          <w:p w14:paraId="3045798C" w14:textId="77777777" w:rsidR="00BB1B90" w:rsidRPr="00760528" w:rsidRDefault="00BB1B90" w:rsidP="00BB1B90">
            <w:pPr>
              <w:pStyle w:val="BodyText"/>
              <w:spacing w:before="0"/>
              <w:rPr>
                <w:sz w:val="20"/>
              </w:rPr>
            </w:pPr>
            <w:r w:rsidRPr="00760528">
              <w:rPr>
                <w:sz w:val="20"/>
              </w:rPr>
              <w:t>0.00119268</w:t>
            </w:r>
          </w:p>
        </w:tc>
        <w:tc>
          <w:tcPr>
            <w:tcW w:w="0" w:type="auto"/>
          </w:tcPr>
          <w:p w14:paraId="7454C26D" w14:textId="77777777" w:rsidR="00BB1B90" w:rsidRPr="00760528" w:rsidRDefault="00BB1B90" w:rsidP="00BB1B90">
            <w:pPr>
              <w:pStyle w:val="BodyText"/>
              <w:spacing w:before="0"/>
              <w:rPr>
                <w:sz w:val="20"/>
              </w:rPr>
            </w:pPr>
            <w:r w:rsidRPr="00760528">
              <w:rPr>
                <w:sz w:val="20"/>
              </w:rPr>
              <w:t>0</w:t>
            </w:r>
          </w:p>
        </w:tc>
        <w:tc>
          <w:tcPr>
            <w:tcW w:w="0" w:type="auto"/>
          </w:tcPr>
          <w:p w14:paraId="72B3D63E" w14:textId="77777777" w:rsidR="00BB1B90" w:rsidRPr="00760528" w:rsidRDefault="00BB1B90" w:rsidP="00BB1B90">
            <w:pPr>
              <w:pStyle w:val="BodyText"/>
              <w:spacing w:before="0"/>
              <w:rPr>
                <w:sz w:val="20"/>
              </w:rPr>
            </w:pPr>
            <w:r w:rsidRPr="00760528">
              <w:rPr>
                <w:sz w:val="20"/>
              </w:rPr>
              <w:t>0</w:t>
            </w:r>
          </w:p>
        </w:tc>
        <w:tc>
          <w:tcPr>
            <w:tcW w:w="0" w:type="auto"/>
          </w:tcPr>
          <w:p w14:paraId="782EF218" w14:textId="77777777" w:rsidR="00BB1B90" w:rsidRPr="00760528" w:rsidRDefault="00BB1B90" w:rsidP="00BB1B90">
            <w:pPr>
              <w:pStyle w:val="BodyText"/>
              <w:spacing w:before="0"/>
              <w:rPr>
                <w:sz w:val="20"/>
              </w:rPr>
            </w:pPr>
            <w:r w:rsidRPr="00760528">
              <w:rPr>
                <w:sz w:val="20"/>
              </w:rPr>
              <w:t>0</w:t>
            </w:r>
          </w:p>
        </w:tc>
        <w:tc>
          <w:tcPr>
            <w:tcW w:w="0" w:type="auto"/>
          </w:tcPr>
          <w:p w14:paraId="3C0A8060" w14:textId="77777777" w:rsidR="00BB1B90" w:rsidRPr="00760528" w:rsidRDefault="00BB1B90" w:rsidP="00BB1B90">
            <w:pPr>
              <w:pStyle w:val="BodyText"/>
              <w:spacing w:before="0"/>
              <w:rPr>
                <w:sz w:val="20"/>
              </w:rPr>
            </w:pPr>
            <w:r w:rsidRPr="00760528">
              <w:rPr>
                <w:sz w:val="20"/>
              </w:rPr>
              <w:t>0</w:t>
            </w:r>
          </w:p>
        </w:tc>
        <w:tc>
          <w:tcPr>
            <w:tcW w:w="0" w:type="auto"/>
          </w:tcPr>
          <w:p w14:paraId="79EBADE0" w14:textId="77777777" w:rsidR="00BB1B90" w:rsidRPr="00760528" w:rsidRDefault="00BB1B90" w:rsidP="00BB1B90">
            <w:pPr>
              <w:pStyle w:val="BodyText"/>
              <w:spacing w:before="0"/>
              <w:rPr>
                <w:sz w:val="20"/>
              </w:rPr>
            </w:pPr>
            <w:r w:rsidRPr="00760528">
              <w:rPr>
                <w:sz w:val="20"/>
              </w:rPr>
              <w:t>0</w:t>
            </w:r>
          </w:p>
        </w:tc>
        <w:tc>
          <w:tcPr>
            <w:tcW w:w="0" w:type="auto"/>
          </w:tcPr>
          <w:p w14:paraId="617A63C2" w14:textId="77777777" w:rsidR="00BB1B90" w:rsidRPr="00760528" w:rsidRDefault="00BB1B90" w:rsidP="00BB1B90">
            <w:pPr>
              <w:pStyle w:val="BodyText"/>
              <w:spacing w:before="0"/>
              <w:rPr>
                <w:sz w:val="20"/>
              </w:rPr>
            </w:pPr>
            <w:r w:rsidRPr="00760528">
              <w:rPr>
                <w:sz w:val="20"/>
              </w:rPr>
              <w:t>0</w:t>
            </w:r>
          </w:p>
        </w:tc>
        <w:tc>
          <w:tcPr>
            <w:tcW w:w="0" w:type="auto"/>
          </w:tcPr>
          <w:p w14:paraId="2F51ED35" w14:textId="77777777" w:rsidR="00BB1B90" w:rsidRPr="00760528" w:rsidRDefault="00BB1B90" w:rsidP="00BB1B90">
            <w:pPr>
              <w:pStyle w:val="BodyText"/>
              <w:spacing w:before="0"/>
              <w:rPr>
                <w:sz w:val="20"/>
              </w:rPr>
            </w:pPr>
            <w:r w:rsidRPr="00760528">
              <w:rPr>
                <w:sz w:val="20"/>
              </w:rPr>
              <w:t>0</w:t>
            </w:r>
          </w:p>
        </w:tc>
        <w:tc>
          <w:tcPr>
            <w:tcW w:w="0" w:type="auto"/>
          </w:tcPr>
          <w:p w14:paraId="7505DB06" w14:textId="77777777" w:rsidR="00BB1B90" w:rsidRPr="00760528" w:rsidRDefault="00BB1B90" w:rsidP="00BB1B90">
            <w:pPr>
              <w:pStyle w:val="BodyText"/>
              <w:spacing w:before="0"/>
              <w:rPr>
                <w:sz w:val="20"/>
              </w:rPr>
            </w:pPr>
            <w:r w:rsidRPr="00760528">
              <w:rPr>
                <w:sz w:val="20"/>
              </w:rPr>
              <w:t>0</w:t>
            </w:r>
          </w:p>
        </w:tc>
        <w:tc>
          <w:tcPr>
            <w:tcW w:w="0" w:type="auto"/>
          </w:tcPr>
          <w:p w14:paraId="7CB06E09" w14:textId="77777777" w:rsidR="00BB1B90" w:rsidRPr="00760528" w:rsidRDefault="00BB1B90" w:rsidP="00BB1B90">
            <w:pPr>
              <w:pStyle w:val="BodyText"/>
              <w:spacing w:before="0"/>
              <w:rPr>
                <w:sz w:val="20"/>
              </w:rPr>
            </w:pPr>
            <w:r w:rsidRPr="00760528">
              <w:rPr>
                <w:sz w:val="20"/>
              </w:rPr>
              <w:t>0</w:t>
            </w:r>
          </w:p>
        </w:tc>
        <w:tc>
          <w:tcPr>
            <w:tcW w:w="0" w:type="auto"/>
          </w:tcPr>
          <w:p w14:paraId="177A4F06" w14:textId="77777777" w:rsidR="00BB1B90" w:rsidRPr="00760528" w:rsidRDefault="00BB1B90" w:rsidP="00BB1B90">
            <w:pPr>
              <w:pStyle w:val="BodyText"/>
              <w:spacing w:before="0"/>
              <w:rPr>
                <w:sz w:val="20"/>
              </w:rPr>
            </w:pPr>
            <w:r w:rsidRPr="00760528">
              <w:rPr>
                <w:sz w:val="20"/>
              </w:rPr>
              <w:t>0</w:t>
            </w:r>
          </w:p>
        </w:tc>
        <w:tc>
          <w:tcPr>
            <w:tcW w:w="0" w:type="auto"/>
          </w:tcPr>
          <w:p w14:paraId="4A36677B" w14:textId="77777777" w:rsidR="00BB1B90" w:rsidRPr="00760528" w:rsidRDefault="00BB1B90" w:rsidP="00BB1B90">
            <w:pPr>
              <w:pStyle w:val="BodyText"/>
              <w:spacing w:before="0"/>
              <w:rPr>
                <w:sz w:val="20"/>
              </w:rPr>
            </w:pPr>
            <w:r w:rsidRPr="00760528">
              <w:rPr>
                <w:sz w:val="20"/>
              </w:rPr>
              <w:t>0</w:t>
            </w:r>
          </w:p>
        </w:tc>
      </w:tr>
      <w:tr w:rsidR="00BB1B90" w:rsidRPr="00760528" w14:paraId="1C891379" w14:textId="77777777" w:rsidTr="00BB1B90">
        <w:tc>
          <w:tcPr>
            <w:tcW w:w="0" w:type="auto"/>
          </w:tcPr>
          <w:p w14:paraId="60DED9A3" w14:textId="77777777" w:rsidR="00BB1B90" w:rsidRPr="00760528" w:rsidRDefault="00BB1B90" w:rsidP="00BB1B90">
            <w:pPr>
              <w:pStyle w:val="BodyText"/>
              <w:spacing w:before="0"/>
              <w:rPr>
                <w:sz w:val="20"/>
              </w:rPr>
            </w:pPr>
            <w:r w:rsidRPr="00760528">
              <w:rPr>
                <w:sz w:val="20"/>
              </w:rPr>
              <w:t>8</w:t>
            </w:r>
          </w:p>
        </w:tc>
        <w:tc>
          <w:tcPr>
            <w:tcW w:w="0" w:type="auto"/>
          </w:tcPr>
          <w:p w14:paraId="60502378" w14:textId="77777777" w:rsidR="00BB1B90" w:rsidRPr="00760528" w:rsidRDefault="00BB1B90" w:rsidP="00BB1B90">
            <w:pPr>
              <w:pStyle w:val="BodyText"/>
              <w:spacing w:before="0"/>
              <w:rPr>
                <w:sz w:val="20"/>
              </w:rPr>
            </w:pPr>
            <w:r w:rsidRPr="00760528">
              <w:rPr>
                <w:sz w:val="20"/>
              </w:rPr>
              <w:t>5.34103e-05</w:t>
            </w:r>
          </w:p>
        </w:tc>
        <w:tc>
          <w:tcPr>
            <w:tcW w:w="0" w:type="auto"/>
          </w:tcPr>
          <w:p w14:paraId="7D6DA9F3" w14:textId="77777777" w:rsidR="00BB1B90" w:rsidRPr="00760528" w:rsidRDefault="00BB1B90" w:rsidP="00BB1B90">
            <w:pPr>
              <w:pStyle w:val="BodyText"/>
              <w:spacing w:before="0"/>
              <w:rPr>
                <w:sz w:val="20"/>
              </w:rPr>
            </w:pPr>
            <w:r w:rsidRPr="00760528">
              <w:rPr>
                <w:sz w:val="20"/>
              </w:rPr>
              <w:t>-nan(ind)</w:t>
            </w:r>
          </w:p>
        </w:tc>
        <w:tc>
          <w:tcPr>
            <w:tcW w:w="0" w:type="auto"/>
          </w:tcPr>
          <w:p w14:paraId="731DDD0A" w14:textId="77777777" w:rsidR="00BB1B90" w:rsidRPr="00760528" w:rsidRDefault="00BB1B90" w:rsidP="00BB1B90">
            <w:pPr>
              <w:pStyle w:val="BodyText"/>
              <w:spacing w:before="0"/>
              <w:rPr>
                <w:sz w:val="20"/>
              </w:rPr>
            </w:pPr>
            <w:r w:rsidRPr="00760528">
              <w:rPr>
                <w:sz w:val="20"/>
              </w:rPr>
              <w:t>-nan(ind)</w:t>
            </w:r>
          </w:p>
        </w:tc>
        <w:tc>
          <w:tcPr>
            <w:tcW w:w="0" w:type="auto"/>
          </w:tcPr>
          <w:p w14:paraId="5BB5BBF2" w14:textId="77777777" w:rsidR="00BB1B90" w:rsidRPr="00760528" w:rsidRDefault="00BB1B90" w:rsidP="00BB1B90">
            <w:pPr>
              <w:pStyle w:val="BodyText"/>
              <w:spacing w:before="0"/>
              <w:rPr>
                <w:sz w:val="20"/>
              </w:rPr>
            </w:pPr>
            <w:r w:rsidRPr="00760528">
              <w:rPr>
                <w:sz w:val="20"/>
              </w:rPr>
              <w:t>-nan(ind)</w:t>
            </w:r>
          </w:p>
        </w:tc>
        <w:tc>
          <w:tcPr>
            <w:tcW w:w="0" w:type="auto"/>
          </w:tcPr>
          <w:p w14:paraId="65F821BB" w14:textId="77777777" w:rsidR="00BB1B90" w:rsidRPr="00760528" w:rsidRDefault="00BB1B90" w:rsidP="00BB1B90">
            <w:pPr>
              <w:pStyle w:val="BodyText"/>
              <w:spacing w:before="0"/>
              <w:rPr>
                <w:sz w:val="20"/>
              </w:rPr>
            </w:pPr>
            <w:r w:rsidRPr="00760528">
              <w:rPr>
                <w:sz w:val="20"/>
              </w:rPr>
              <w:t>-nan(ind)</w:t>
            </w:r>
          </w:p>
        </w:tc>
        <w:tc>
          <w:tcPr>
            <w:tcW w:w="0" w:type="auto"/>
          </w:tcPr>
          <w:p w14:paraId="7B32F592" w14:textId="77777777" w:rsidR="00BB1B90" w:rsidRPr="00760528" w:rsidRDefault="00BB1B90" w:rsidP="00BB1B90">
            <w:pPr>
              <w:pStyle w:val="BodyText"/>
              <w:spacing w:before="0"/>
              <w:rPr>
                <w:sz w:val="20"/>
              </w:rPr>
            </w:pPr>
            <w:r w:rsidRPr="00760528">
              <w:rPr>
                <w:sz w:val="20"/>
              </w:rPr>
              <w:t>1.69843e-14</w:t>
            </w:r>
          </w:p>
        </w:tc>
        <w:tc>
          <w:tcPr>
            <w:tcW w:w="0" w:type="auto"/>
          </w:tcPr>
          <w:p w14:paraId="6D03DECB" w14:textId="77777777" w:rsidR="00BB1B90" w:rsidRPr="00760528" w:rsidRDefault="00BB1B90" w:rsidP="00BB1B90">
            <w:pPr>
              <w:pStyle w:val="BodyText"/>
              <w:spacing w:before="0"/>
              <w:rPr>
                <w:sz w:val="20"/>
              </w:rPr>
            </w:pPr>
            <w:r w:rsidRPr="00760528">
              <w:rPr>
                <w:sz w:val="20"/>
              </w:rPr>
              <w:t>4.39513e-16</w:t>
            </w:r>
          </w:p>
        </w:tc>
        <w:tc>
          <w:tcPr>
            <w:tcW w:w="0" w:type="auto"/>
          </w:tcPr>
          <w:p w14:paraId="4886FC38" w14:textId="77777777" w:rsidR="00BB1B90" w:rsidRPr="00760528" w:rsidRDefault="00BB1B90" w:rsidP="00BB1B90">
            <w:pPr>
              <w:pStyle w:val="BodyText"/>
              <w:spacing w:before="0"/>
              <w:rPr>
                <w:sz w:val="20"/>
              </w:rPr>
            </w:pPr>
            <w:r w:rsidRPr="00760528">
              <w:rPr>
                <w:sz w:val="20"/>
              </w:rPr>
              <w:t>0</w:t>
            </w:r>
          </w:p>
        </w:tc>
        <w:tc>
          <w:tcPr>
            <w:tcW w:w="0" w:type="auto"/>
          </w:tcPr>
          <w:p w14:paraId="7D86CE86" w14:textId="77777777" w:rsidR="00BB1B90" w:rsidRPr="00760528" w:rsidRDefault="00BB1B90" w:rsidP="00BB1B90">
            <w:pPr>
              <w:pStyle w:val="BodyText"/>
              <w:spacing w:before="0"/>
              <w:rPr>
                <w:sz w:val="20"/>
              </w:rPr>
            </w:pPr>
            <w:r w:rsidRPr="00760528">
              <w:rPr>
                <w:sz w:val="20"/>
              </w:rPr>
              <w:t>0</w:t>
            </w:r>
          </w:p>
        </w:tc>
        <w:tc>
          <w:tcPr>
            <w:tcW w:w="0" w:type="auto"/>
          </w:tcPr>
          <w:p w14:paraId="37ADF73F" w14:textId="77777777" w:rsidR="00BB1B90" w:rsidRPr="00760528" w:rsidRDefault="00BB1B90" w:rsidP="00BB1B90">
            <w:pPr>
              <w:pStyle w:val="BodyText"/>
              <w:spacing w:before="0"/>
              <w:rPr>
                <w:sz w:val="20"/>
              </w:rPr>
            </w:pPr>
            <w:r w:rsidRPr="00760528">
              <w:rPr>
                <w:sz w:val="20"/>
              </w:rPr>
              <w:t>0</w:t>
            </w:r>
          </w:p>
        </w:tc>
        <w:tc>
          <w:tcPr>
            <w:tcW w:w="0" w:type="auto"/>
          </w:tcPr>
          <w:p w14:paraId="27F2FC70" w14:textId="77777777" w:rsidR="00BB1B90" w:rsidRPr="00760528" w:rsidRDefault="00BB1B90" w:rsidP="00BB1B90">
            <w:pPr>
              <w:pStyle w:val="BodyText"/>
              <w:spacing w:before="0"/>
              <w:rPr>
                <w:sz w:val="20"/>
              </w:rPr>
            </w:pPr>
            <w:r w:rsidRPr="00760528">
              <w:rPr>
                <w:sz w:val="20"/>
              </w:rPr>
              <w:t>0</w:t>
            </w:r>
          </w:p>
        </w:tc>
        <w:tc>
          <w:tcPr>
            <w:tcW w:w="0" w:type="auto"/>
          </w:tcPr>
          <w:p w14:paraId="2FCB1248" w14:textId="77777777" w:rsidR="00BB1B90" w:rsidRPr="00760528" w:rsidRDefault="00BB1B90" w:rsidP="00BB1B90">
            <w:pPr>
              <w:pStyle w:val="BodyText"/>
              <w:spacing w:before="0"/>
              <w:rPr>
                <w:sz w:val="20"/>
              </w:rPr>
            </w:pPr>
            <w:r w:rsidRPr="00760528">
              <w:rPr>
                <w:sz w:val="20"/>
              </w:rPr>
              <w:t>0</w:t>
            </w:r>
          </w:p>
        </w:tc>
      </w:tr>
    </w:tbl>
    <w:p w14:paraId="51BCCF17" w14:textId="77777777" w:rsidR="00BB1B90" w:rsidRDefault="00BB1B90" w:rsidP="00BB1B90">
      <w:pPr>
        <w:pStyle w:val="BodyText"/>
      </w:pPr>
      <w:r>
        <w:t>The algorithm needs correction so that it calculates the correct real value. NaNs can propagate throughout the calculation corrupting the results with NaNs.</w:t>
      </w:r>
    </w:p>
    <w:p w14:paraId="53617FCB" w14:textId="3403199B" w:rsidR="00BB1B90" w:rsidRPr="00152780" w:rsidRDefault="006C68AB" w:rsidP="006C68AB">
      <w:pPr>
        <w:pStyle w:val="BodyText"/>
      </w:pPr>
      <w:bookmarkStart w:id="575" w:name="_Hlk80023031"/>
      <w:r w:rsidRPr="006C68AB">
        <w:rPr>
          <w:b/>
          <w:bCs/>
        </w:rPr>
        <w:t>Finding 29</w:t>
      </w:r>
      <w:r w:rsidRPr="00152780">
        <w:rPr>
          <w:b/>
          <w:bCs/>
        </w:rPr>
        <w:t>:</w:t>
      </w:r>
      <w:r w:rsidRPr="00152780">
        <w:t xml:space="preserve"> </w:t>
      </w:r>
      <w:r w:rsidR="00BB1B90" w:rsidRPr="00152780">
        <w:t>The fractal integration generates NaN values.</w:t>
      </w:r>
    </w:p>
    <w:p w14:paraId="5E7071CD" w14:textId="3AEA1C93" w:rsidR="00BB1B90" w:rsidRDefault="00BB1B90" w:rsidP="00BB1B90">
      <w:pPr>
        <w:pStyle w:val="Heading3"/>
      </w:pPr>
      <w:bookmarkStart w:id="576" w:name="_Toc80082853"/>
      <w:bookmarkEnd w:id="575"/>
      <w:r>
        <w:t>11.1.8</w:t>
      </w:r>
      <w:r w:rsidRPr="004423D0">
        <w:tab/>
      </w:r>
      <w:r>
        <w:t>Dependence of Ejecta Mass Flux on Launch Speed</w:t>
      </w:r>
      <w:bookmarkEnd w:id="576"/>
    </w:p>
    <w:p w14:paraId="1ACAA442" w14:textId="2957495B" w:rsidR="00BB1B90" w:rsidRDefault="00BB1B90" w:rsidP="00BB1B90">
      <w:pPr>
        <w:pStyle w:val="BodyText"/>
      </w:pPr>
      <w:r>
        <w:t xml:space="preserve">A sensitivity test varying the MeMoSeE input parameters revealed unexpected results from changing the parameter </w:t>
      </w:r>
      <w:r w:rsidRPr="00881C2F">
        <w:t>SecvMin</w:t>
      </w:r>
      <w:r>
        <w:t xml:space="preserve"> in the input parameters file </w:t>
      </w:r>
      <w:r w:rsidRPr="00881C2F">
        <w:t>parameters_lat45_NESCtest.txt</w:t>
      </w:r>
      <w:r>
        <w:t xml:space="preserve">. </w:t>
      </w:r>
      <w:r w:rsidR="00F10F3A">
        <w:t>Figure 11.1-4</w:t>
      </w:r>
      <w:r>
        <w:t xml:space="preserve"> cross plots the results of two calculations: one with </w:t>
      </w:r>
      <w:r w:rsidRPr="00881C2F">
        <w:t>SecvMin</w:t>
      </w:r>
      <w:r>
        <w:t xml:space="preserve"> = 100</w:t>
      </w:r>
      <w:r w:rsidR="00C91E11">
        <w:t xml:space="preserve"> </w:t>
      </w:r>
      <w:r>
        <w:t xml:space="preserve">m/s and the other with </w:t>
      </w:r>
      <w:r w:rsidRPr="00881C2F">
        <w:t>SecvMin</w:t>
      </w:r>
      <w:r>
        <w:t xml:space="preserve"> = 30</w:t>
      </w:r>
      <w:r w:rsidR="00C91E11">
        <w:t xml:space="preserve"> </w:t>
      </w:r>
      <w:r>
        <w:t xml:space="preserve">m/s. The points on the curve are the average speed for the speed bin. There are </w:t>
      </w:r>
      <w:r w:rsidR="00C91E11">
        <w:t xml:space="preserve">12 </w:t>
      </w:r>
      <w:r>
        <w:t>speed bins, each with linearly spaced bin boundaries between SecvMin and 2.67</w:t>
      </w:r>
      <w:r w:rsidR="006C68AB">
        <w:t> </w:t>
      </w:r>
      <w:r>
        <w:t>km/s.</w:t>
      </w:r>
    </w:p>
    <w:p w14:paraId="6B0C4932" w14:textId="77777777" w:rsidR="00BB1B90" w:rsidRPr="002B01BE" w:rsidRDefault="00BB1B90" w:rsidP="00BB1B90">
      <w:pPr>
        <w:pStyle w:val="FigureCentered"/>
      </w:pPr>
      <w:r>
        <w:rPr>
          <w:noProof/>
        </w:rPr>
        <w:drawing>
          <wp:inline distT="0" distB="0" distL="0" distR="0" wp14:anchorId="5FCC5975" wp14:editId="3D90C0EF">
            <wp:extent cx="3613930" cy="2601595"/>
            <wp:effectExtent l="0" t="0" r="571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90" b="1888"/>
                    <a:stretch/>
                  </pic:blipFill>
                  <pic:spPr bwMode="auto">
                    <a:xfrm>
                      <a:off x="0" y="0"/>
                      <a:ext cx="3614055" cy="2601685"/>
                    </a:xfrm>
                    <a:prstGeom prst="rect">
                      <a:avLst/>
                    </a:prstGeom>
                    <a:noFill/>
                    <a:ln>
                      <a:noFill/>
                    </a:ln>
                    <a:extLst>
                      <a:ext uri="{53640926-AAD7-44D8-BBD7-CCE9431645EC}">
                        <a14:shadowObscured xmlns:a14="http://schemas.microsoft.com/office/drawing/2010/main"/>
                      </a:ext>
                    </a:extLst>
                  </pic:spPr>
                </pic:pic>
              </a:graphicData>
            </a:graphic>
          </wp:inline>
        </w:drawing>
      </w:r>
    </w:p>
    <w:p w14:paraId="5160FF78" w14:textId="15EC040F" w:rsidR="00BB1B90" w:rsidRDefault="00BB1B90" w:rsidP="00BB1B90">
      <w:pPr>
        <w:pStyle w:val="Figure"/>
      </w:pPr>
      <w:bookmarkStart w:id="577" w:name="_Ref66875346"/>
      <w:bookmarkStart w:id="578" w:name="_Toc80082922"/>
      <w:r>
        <w:t xml:space="preserve">Figure </w:t>
      </w:r>
      <w:bookmarkEnd w:id="577"/>
      <w:r w:rsidR="00F10F3A">
        <w:t>11.1-</w:t>
      </w:r>
      <w:r>
        <w:t>4</w:t>
      </w:r>
      <w:r>
        <w:rPr>
          <w:noProof/>
        </w:rPr>
        <w:t>.</w:t>
      </w:r>
      <w:r>
        <w:t xml:space="preserve"> Cumulative Mass Flux for Launch Speeds Larger than v Calculated for Two Values of </w:t>
      </w:r>
      <w:r w:rsidRPr="00881C2F">
        <w:t>SecvMin</w:t>
      </w:r>
      <w:bookmarkEnd w:id="578"/>
    </w:p>
    <w:p w14:paraId="113585A0" w14:textId="7805CE6E" w:rsidR="00BB1B90" w:rsidRDefault="00BB1B90" w:rsidP="00BB1B90">
      <w:pPr>
        <w:pStyle w:val="BodyText"/>
      </w:pPr>
      <w:r>
        <w:t xml:space="preserve">The SecvMin = 30-m/s curve should extend the SecvMin = 100-m/s curve to smaller speeds, not shift all flux values to larger values for speeds larger than 100-m/s. </w:t>
      </w:r>
    </w:p>
    <w:p w14:paraId="4D53F53C" w14:textId="0A233FE3" w:rsidR="00BB1B90" w:rsidRPr="00420201" w:rsidRDefault="00F10F3A" w:rsidP="00BB1B90">
      <w:pPr>
        <w:pStyle w:val="BodyText"/>
      </w:pPr>
      <w:r>
        <w:t>Figure 11.1-5</w:t>
      </w:r>
      <w:r w:rsidR="00BB1B90">
        <w:t xml:space="preserve"> shows that there are similar issues with the values of mass flux as a function of range in the flux_vs_D.txt file output. Adding flux traveling between 30</w:t>
      </w:r>
      <w:r w:rsidR="00C91E11">
        <w:t xml:space="preserve"> </w:t>
      </w:r>
      <w:r w:rsidR="00BB1B90">
        <w:t xml:space="preserve">m/s </w:t>
      </w:r>
      <w:r w:rsidR="00C91E11">
        <w:t xml:space="preserve">and </w:t>
      </w:r>
      <w:r w:rsidR="00BB1B90">
        <w:t>100</w:t>
      </w:r>
      <w:r w:rsidR="00C91E11">
        <w:t xml:space="preserve"> </w:t>
      </w:r>
      <w:r w:rsidR="00BB1B90">
        <w:t>m/s should not add any flux beyond the range flux traveling at 100-m/s can travel. A 100-m/s particle can travel no further than 6.1</w:t>
      </w:r>
      <w:r w:rsidR="00C91E11">
        <w:t xml:space="preserve"> </w:t>
      </w:r>
      <w:r w:rsidR="00BB1B90">
        <w:t>km hence the flux should be unchanged beyond 6.1</w:t>
      </w:r>
      <w:r w:rsidR="00C91E11">
        <w:t xml:space="preserve"> </w:t>
      </w:r>
      <w:r w:rsidR="00BB1B90">
        <w:t>km.</w:t>
      </w:r>
    </w:p>
    <w:p w14:paraId="28F3DBC9" w14:textId="77777777" w:rsidR="00BB1B90" w:rsidRPr="00272B9B" w:rsidRDefault="00BB1B90" w:rsidP="00BB1B90">
      <w:pPr>
        <w:pStyle w:val="FigureCentered"/>
      </w:pPr>
      <w:r>
        <w:rPr>
          <w:noProof/>
        </w:rPr>
        <w:lastRenderedPageBreak/>
        <w:drawing>
          <wp:inline distT="0" distB="0" distL="0" distR="0" wp14:anchorId="75466C15" wp14:editId="29AD6AF9">
            <wp:extent cx="3526972" cy="2595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2084" r="1471" b="2093"/>
                    <a:stretch/>
                  </pic:blipFill>
                  <pic:spPr bwMode="auto">
                    <a:xfrm>
                      <a:off x="0" y="0"/>
                      <a:ext cx="3527588" cy="2596243"/>
                    </a:xfrm>
                    <a:prstGeom prst="rect">
                      <a:avLst/>
                    </a:prstGeom>
                    <a:noFill/>
                    <a:ln>
                      <a:noFill/>
                    </a:ln>
                    <a:extLst>
                      <a:ext uri="{53640926-AAD7-44D8-BBD7-CCE9431645EC}">
                        <a14:shadowObscured xmlns:a14="http://schemas.microsoft.com/office/drawing/2010/main"/>
                      </a:ext>
                    </a:extLst>
                  </pic:spPr>
                </pic:pic>
              </a:graphicData>
            </a:graphic>
          </wp:inline>
        </w:drawing>
      </w:r>
    </w:p>
    <w:p w14:paraId="2E437175" w14:textId="7FF5397A" w:rsidR="00BB1B90" w:rsidRDefault="00BB1B90" w:rsidP="00BB1B90">
      <w:pPr>
        <w:pStyle w:val="Figure"/>
      </w:pPr>
      <w:bookmarkStart w:id="579" w:name="_Ref66875291"/>
      <w:bookmarkStart w:id="580" w:name="_Toc80082923"/>
      <w:r>
        <w:t xml:space="preserve">Figure </w:t>
      </w:r>
      <w:bookmarkEnd w:id="579"/>
      <w:r w:rsidR="00F10F3A">
        <w:t>11.1-</w:t>
      </w:r>
      <w:r>
        <w:t>5</w:t>
      </w:r>
      <w:r>
        <w:rPr>
          <w:noProof/>
        </w:rPr>
        <w:t>.</w:t>
      </w:r>
      <w:r>
        <w:t xml:space="preserve"> Cumulative Mass Flux from Ranges Larger than D Calculated for Five Values of </w:t>
      </w:r>
      <w:r w:rsidRPr="00881C2F">
        <w:t>SecvMin</w:t>
      </w:r>
      <w:bookmarkEnd w:id="580"/>
    </w:p>
    <w:p w14:paraId="6C645B42" w14:textId="77777777" w:rsidR="00BB1B90" w:rsidRDefault="00BB1B90" w:rsidP="00BB1B90">
      <w:pPr>
        <w:pStyle w:val="BodyText"/>
      </w:pPr>
      <w:r>
        <w:t>This error is crucial and means the software implementation of the MeMoSeE algorithm under review is unsuited to spacecraft design.</w:t>
      </w:r>
    </w:p>
    <w:p w14:paraId="610DF74C" w14:textId="45729769" w:rsidR="00BB1B90" w:rsidRPr="00152780" w:rsidRDefault="006C68AB" w:rsidP="006C68AB">
      <w:pPr>
        <w:pStyle w:val="BodyText"/>
      </w:pPr>
      <w:bookmarkStart w:id="581" w:name="_Hlk80023054"/>
      <w:r w:rsidRPr="006C68AB">
        <w:rPr>
          <w:b/>
          <w:bCs/>
        </w:rPr>
        <w:t>Finding 30</w:t>
      </w:r>
      <w:r w:rsidRPr="00152780">
        <w:rPr>
          <w:b/>
          <w:bCs/>
        </w:rPr>
        <w:t>:</w:t>
      </w:r>
      <w:r w:rsidRPr="00152780">
        <w:t xml:space="preserve"> </w:t>
      </w:r>
      <w:r w:rsidR="00BB1B90" w:rsidRPr="00152780">
        <w:t>The MeMoSeE software does not compute the dependence of ejecta mass flux on launch speed correctly. It is not clear at this time whether this is an issue with the algorithm or the software implementation of the algorithm. This is a crucial error making this version of the code unsuited to spacecraft design.</w:t>
      </w:r>
    </w:p>
    <w:p w14:paraId="6FD5166B" w14:textId="0668CDCA" w:rsidR="00BB1B90" w:rsidRDefault="00BB1B90" w:rsidP="00BB1B90">
      <w:pPr>
        <w:pStyle w:val="Heading3"/>
        <w:rPr>
          <w:ins w:id="582" w:author="Bullock, Leanna S. (LARC-C101)[TEAMS3]" w:date="2021-08-16T10:03:00Z"/>
        </w:rPr>
      </w:pPr>
      <w:bookmarkStart w:id="583" w:name="_Toc80082854"/>
      <w:bookmarkEnd w:id="581"/>
      <w:r>
        <w:t>11.1.9</w:t>
      </w:r>
      <w:r w:rsidRPr="004423D0">
        <w:tab/>
      </w:r>
      <w:r>
        <w:t xml:space="preserve">MeMoSeE </w:t>
      </w:r>
      <w:del w:id="584" w:author="Bullock, Leanna S. (LARC-C101)[TEAMS3]" w:date="2021-08-16T10:03:00Z">
        <w:r w:rsidDel="00A55B76">
          <w:delText xml:space="preserve">never sets the sporadic-meteoroid impact angle variable to the value of the impact angle within the scope of the integration, hence it </w:delText>
        </w:r>
      </w:del>
      <w:r w:rsidR="00A55B76">
        <w:t xml:space="preserve">Defaults </w:t>
      </w:r>
      <w:r>
        <w:t xml:space="preserve">to </w:t>
      </w:r>
      <w:del w:id="585" w:author="Bullock, Leanna S. (LARC-C101)[TEAMS3]" w:date="2021-08-16T10:03:00Z">
        <w:r w:rsidDel="00A55B76">
          <w:delText xml:space="preserve">the </w:delText>
        </w:r>
      </w:del>
      <w:r w:rsidR="00A55B76">
        <w:t xml:space="preserve">Runtime Initialization Value </w:t>
      </w:r>
      <w:r>
        <w:t xml:space="preserve">of </w:t>
      </w:r>
      <w:r w:rsidR="00A55B76">
        <w:t>Zero</w:t>
      </w:r>
      <w:del w:id="586" w:author="Bullock, Leanna S. (LARC-C101)[TEAMS3]" w:date="2021-08-16T13:27:00Z">
        <w:r w:rsidDel="00DB79C8">
          <w:delText>.</w:delText>
        </w:r>
      </w:del>
      <w:bookmarkEnd w:id="583"/>
    </w:p>
    <w:p w14:paraId="0D7BBD75" w14:textId="796CCA99" w:rsidR="001E62A8" w:rsidRPr="003D6BBE" w:rsidRDefault="00A55B76" w:rsidP="006C68AB">
      <w:pPr>
        <w:pStyle w:val="BodyText"/>
      </w:pPr>
      <w:ins w:id="587" w:author="Bullock, Leanna S. (LARC-C101)[TEAMS3]" w:date="2021-08-16T10:03:00Z">
        <w:r>
          <w:t>MeMoSeE never sets the sporadic-meteoroid impact angle variable to the value of the impact angle within the scope of the integration, hence it defaults to the runtime initialization value of zero.</w:t>
        </w:r>
      </w:ins>
    </w:p>
    <w:p w14:paraId="5CC9F1B8" w14:textId="77777777" w:rsidR="00BB1B90" w:rsidRDefault="00BB1B90" w:rsidP="006C68AB">
      <w:pPr>
        <w:pStyle w:val="BodyTextKeepwithNext6below"/>
      </w:pPr>
      <w:r>
        <w:t>The integration occurs when the function evalBins calls the function evalIntegral. The parameter definitions and the variable initialization for both functions are listed below:</w:t>
      </w:r>
    </w:p>
    <w:p w14:paraId="4A4AFA9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r>
        <w:rPr>
          <w:rFonts w:ascii="Consolas" w:hAnsi="Consolas" w:cs="Consolas"/>
          <w:color w:val="2B91AF"/>
          <w:sz w:val="19"/>
          <w:szCs w:val="19"/>
        </w:rPr>
        <w:t>lunarEjecta_AdaptiveMesh</w:t>
      </w:r>
      <w:r>
        <w:rPr>
          <w:rFonts w:ascii="Consolas" w:hAnsi="Consolas" w:cs="Consolas"/>
          <w:color w:val="000000"/>
          <w:sz w:val="19"/>
          <w:szCs w:val="19"/>
        </w:rPr>
        <w:t>::evalBins(</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D0</w:t>
      </w:r>
      <w:r>
        <w:rPr>
          <w:rFonts w:ascii="Consolas" w:hAnsi="Consolas" w:cs="Consolas"/>
          <w:color w:val="000000"/>
          <w:sz w:val="19"/>
          <w:szCs w:val="19"/>
        </w:rPr>
        <w:t>,</w:t>
      </w:r>
    </w:p>
    <w:p w14:paraId="397BFEB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D1</w:t>
      </w:r>
      <w:r>
        <w:rPr>
          <w:rFonts w:ascii="Consolas" w:hAnsi="Consolas" w:cs="Consolas"/>
          <w:color w:val="000000"/>
          <w:sz w:val="19"/>
          <w:szCs w:val="19"/>
        </w:rPr>
        <w:t>,</w:t>
      </w:r>
    </w:p>
    <w:p w14:paraId="64E6C0F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new_x_azm</w:t>
      </w:r>
      <w:r>
        <w:rPr>
          <w:rFonts w:ascii="Consolas" w:hAnsi="Consolas" w:cs="Consolas"/>
          <w:color w:val="000000"/>
          <w:sz w:val="19"/>
          <w:szCs w:val="19"/>
        </w:rPr>
        <w:t xml:space="preserve">, </w:t>
      </w:r>
      <w:r>
        <w:rPr>
          <w:rFonts w:ascii="Consolas" w:hAnsi="Consolas" w:cs="Consolas"/>
          <w:color w:val="008000"/>
          <w:sz w:val="19"/>
          <w:szCs w:val="19"/>
        </w:rPr>
        <w:t>// = beta - beta_i, units of rads</w:t>
      </w:r>
    </w:p>
    <w:p w14:paraId="0385967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new_Dbeta</w:t>
      </w:r>
      <w:r>
        <w:rPr>
          <w:rFonts w:ascii="Consolas" w:hAnsi="Consolas" w:cs="Consolas"/>
          <w:color w:val="000000"/>
          <w:sz w:val="19"/>
          <w:szCs w:val="19"/>
        </w:rPr>
        <w:t xml:space="preserve">, </w:t>
      </w:r>
      <w:r>
        <w:rPr>
          <w:rFonts w:ascii="Consolas" w:hAnsi="Consolas" w:cs="Consolas"/>
          <w:color w:val="008000"/>
          <w:sz w:val="19"/>
          <w:szCs w:val="19"/>
        </w:rPr>
        <w:t>// units of rads</w:t>
      </w:r>
    </w:p>
    <w:p w14:paraId="36E9A7F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new_mu</w:t>
      </w:r>
      <w:r>
        <w:rPr>
          <w:rFonts w:ascii="Consolas" w:hAnsi="Consolas" w:cs="Consolas"/>
          <w:color w:val="000000"/>
          <w:sz w:val="19"/>
          <w:szCs w:val="19"/>
        </w:rPr>
        <w:t>,</w:t>
      </w:r>
    </w:p>
    <w:p w14:paraId="3CDEC2E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new_imp_zenith</w:t>
      </w:r>
      <w:r>
        <w:rPr>
          <w:rFonts w:ascii="Consolas" w:hAnsi="Consolas" w:cs="Consolas"/>
          <w:color w:val="000000"/>
          <w:sz w:val="19"/>
          <w:szCs w:val="19"/>
        </w:rPr>
        <w:t>,</w:t>
      </w:r>
    </w:p>
    <w:p w14:paraId="48E79C30"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new_excZone</w:t>
      </w:r>
      <w:r>
        <w:rPr>
          <w:rFonts w:ascii="Consolas" w:hAnsi="Consolas" w:cs="Consolas"/>
          <w:color w:val="000000"/>
          <w:sz w:val="19"/>
          <w:szCs w:val="19"/>
        </w:rPr>
        <w:t>)</w:t>
      </w:r>
    </w:p>
    <w:p w14:paraId="785FC4D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0D0F390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 j;</w:t>
      </w:r>
    </w:p>
    <w:p w14:paraId="1C0CBCE8" w14:textId="77777777" w:rsidR="00BB1B90" w:rsidRDefault="00BB1B90" w:rsidP="00BB1B90">
      <w:pPr>
        <w:autoSpaceDE w:val="0"/>
        <w:autoSpaceDN w:val="0"/>
        <w:adjustRightInd w:val="0"/>
        <w:rPr>
          <w:rFonts w:ascii="Consolas" w:hAnsi="Consolas" w:cs="Consolas"/>
          <w:color w:val="000000"/>
          <w:sz w:val="19"/>
          <w:szCs w:val="19"/>
        </w:rPr>
      </w:pPr>
    </w:p>
    <w:p w14:paraId="2FB7DC8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xMin, xMax, yMin, yMax;</w:t>
      </w:r>
    </w:p>
    <w:p w14:paraId="3B953058" w14:textId="77777777" w:rsidR="00BB1B90" w:rsidRDefault="00BB1B90" w:rsidP="00BB1B90">
      <w:pPr>
        <w:autoSpaceDE w:val="0"/>
        <w:autoSpaceDN w:val="0"/>
        <w:adjustRightInd w:val="0"/>
        <w:rPr>
          <w:rFonts w:ascii="Consolas" w:hAnsi="Consolas" w:cs="Consolas"/>
          <w:color w:val="000000"/>
          <w:sz w:val="19"/>
          <w:szCs w:val="19"/>
        </w:rPr>
      </w:pPr>
    </w:p>
    <w:p w14:paraId="656C6400"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x_azm = fmod(</w:t>
      </w:r>
      <w:r>
        <w:rPr>
          <w:rFonts w:ascii="Consolas" w:hAnsi="Consolas" w:cs="Consolas"/>
          <w:color w:val="808080"/>
          <w:sz w:val="19"/>
          <w:szCs w:val="19"/>
        </w:rPr>
        <w:t>new_x_azm</w:t>
      </w:r>
      <w:r>
        <w:rPr>
          <w:rFonts w:ascii="Consolas" w:hAnsi="Consolas" w:cs="Consolas"/>
          <w:color w:val="000000"/>
          <w:sz w:val="19"/>
          <w:szCs w:val="19"/>
        </w:rPr>
        <w:t xml:space="preserve"> + 2.*PI, 2.*PI); </w:t>
      </w:r>
      <w:r>
        <w:rPr>
          <w:rFonts w:ascii="Consolas" w:hAnsi="Consolas" w:cs="Consolas"/>
          <w:color w:val="008000"/>
          <w:sz w:val="19"/>
          <w:szCs w:val="19"/>
        </w:rPr>
        <w:t>// force in 0 to 2PI</w:t>
      </w:r>
    </w:p>
    <w:p w14:paraId="0A45518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Dbeta = </w:t>
      </w:r>
      <w:r>
        <w:rPr>
          <w:rFonts w:ascii="Consolas" w:hAnsi="Consolas" w:cs="Consolas"/>
          <w:color w:val="808080"/>
          <w:sz w:val="19"/>
          <w:szCs w:val="19"/>
        </w:rPr>
        <w:t>new_Dbeta</w:t>
      </w:r>
      <w:r>
        <w:rPr>
          <w:rFonts w:ascii="Consolas" w:hAnsi="Consolas" w:cs="Consolas"/>
          <w:color w:val="000000"/>
          <w:sz w:val="19"/>
          <w:szCs w:val="19"/>
        </w:rPr>
        <w:t>;</w:t>
      </w:r>
    </w:p>
    <w:p w14:paraId="2054A538"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mu = </w:t>
      </w:r>
      <w:r>
        <w:rPr>
          <w:rFonts w:ascii="Consolas" w:hAnsi="Consolas" w:cs="Consolas"/>
          <w:color w:val="808080"/>
          <w:sz w:val="19"/>
          <w:szCs w:val="19"/>
        </w:rPr>
        <w:t>new_mu</w:t>
      </w:r>
      <w:r>
        <w:rPr>
          <w:rFonts w:ascii="Consolas" w:hAnsi="Consolas" w:cs="Consolas"/>
          <w:color w:val="000000"/>
          <w:sz w:val="19"/>
          <w:szCs w:val="19"/>
        </w:rPr>
        <w:t>;</w:t>
      </w:r>
    </w:p>
    <w:p w14:paraId="13713952" w14:textId="62CAD3BD" w:rsidR="00BB1B90" w:rsidRPr="00BB1B90" w:rsidRDefault="00BB1B90" w:rsidP="00BB1B90">
      <w:pPr>
        <w:autoSpaceDE w:val="0"/>
        <w:autoSpaceDN w:val="0"/>
        <w:adjustRightInd w:val="0"/>
        <w:spacing w:after="24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 xml:space="preserve">excZone = </w:t>
      </w:r>
      <w:r>
        <w:rPr>
          <w:rFonts w:ascii="Consolas" w:hAnsi="Consolas" w:cs="Consolas"/>
          <w:color w:val="808080"/>
          <w:sz w:val="19"/>
          <w:szCs w:val="19"/>
        </w:rPr>
        <w:t>new_excZone</w:t>
      </w:r>
      <w:r>
        <w:rPr>
          <w:rFonts w:ascii="Consolas" w:hAnsi="Consolas" w:cs="Consolas"/>
          <w:color w:val="000000"/>
          <w:sz w:val="19"/>
          <w:szCs w:val="19"/>
        </w:rPr>
        <w:t>;</w:t>
      </w:r>
    </w:p>
    <w:p w14:paraId="79B0AFD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2B91AF"/>
          <w:sz w:val="19"/>
          <w:szCs w:val="19"/>
        </w:rPr>
        <w:t>lunarEjecta_FractalIntegration</w:t>
      </w:r>
      <w:r>
        <w:rPr>
          <w:rFonts w:ascii="Consolas" w:hAnsi="Consolas" w:cs="Consolas"/>
          <w:color w:val="000000"/>
          <w:sz w:val="19"/>
          <w:szCs w:val="19"/>
        </w:rPr>
        <w:t>::evalIntegral(</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new_x_azm</w:t>
      </w:r>
      <w:r>
        <w:rPr>
          <w:rFonts w:ascii="Consolas" w:hAnsi="Consolas" w:cs="Consolas"/>
          <w:color w:val="000000"/>
          <w:sz w:val="19"/>
          <w:szCs w:val="19"/>
        </w:rPr>
        <w:t>,</w:t>
      </w:r>
    </w:p>
    <w:p w14:paraId="0A57B08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new_Dbeta</w:t>
      </w:r>
      <w:r>
        <w:rPr>
          <w:rFonts w:ascii="Consolas" w:hAnsi="Consolas" w:cs="Consolas"/>
          <w:color w:val="000000"/>
          <w:sz w:val="19"/>
          <w:szCs w:val="19"/>
        </w:rPr>
        <w:t>,</w:t>
      </w:r>
    </w:p>
    <w:p w14:paraId="611B7BE9"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new_mu</w:t>
      </w:r>
      <w:r>
        <w:rPr>
          <w:rFonts w:ascii="Consolas" w:hAnsi="Consolas" w:cs="Consolas"/>
          <w:color w:val="000000"/>
          <w:sz w:val="19"/>
          <w:szCs w:val="19"/>
        </w:rPr>
        <w:t>,</w:t>
      </w:r>
    </w:p>
    <w:p w14:paraId="766D902E"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new_imp_zenith</w:t>
      </w:r>
      <w:r>
        <w:rPr>
          <w:rFonts w:ascii="Consolas" w:hAnsi="Consolas" w:cs="Consolas"/>
          <w:color w:val="000000"/>
          <w:sz w:val="19"/>
          <w:szCs w:val="19"/>
        </w:rPr>
        <w:t>,</w:t>
      </w:r>
    </w:p>
    <w:p w14:paraId="64411C2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new_excZone</w:t>
      </w:r>
      <w:r>
        <w:rPr>
          <w:rFonts w:ascii="Consolas" w:hAnsi="Consolas" w:cs="Consolas"/>
          <w:color w:val="000000"/>
          <w:sz w:val="19"/>
          <w:szCs w:val="19"/>
        </w:rPr>
        <w:t>)</w:t>
      </w:r>
    </w:p>
    <w:p w14:paraId="30E3316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16EC3A8E"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curError = 10.*epsError;</w:t>
      </w:r>
    </w:p>
    <w:p w14:paraId="7F8F1B25" w14:textId="77777777" w:rsidR="00BB1B90" w:rsidRDefault="00BB1B90" w:rsidP="00BB1B90">
      <w:pPr>
        <w:autoSpaceDE w:val="0"/>
        <w:autoSpaceDN w:val="0"/>
        <w:adjustRightInd w:val="0"/>
        <w:rPr>
          <w:rFonts w:ascii="Consolas" w:hAnsi="Consolas" w:cs="Consolas"/>
          <w:color w:val="000000"/>
          <w:sz w:val="19"/>
          <w:szCs w:val="19"/>
        </w:rPr>
      </w:pPr>
    </w:p>
    <w:p w14:paraId="3011582C"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x_azm = </w:t>
      </w:r>
      <w:r>
        <w:rPr>
          <w:rFonts w:ascii="Consolas" w:hAnsi="Consolas" w:cs="Consolas"/>
          <w:color w:val="808080"/>
          <w:sz w:val="19"/>
          <w:szCs w:val="19"/>
        </w:rPr>
        <w:t>new_x_azm</w:t>
      </w:r>
      <w:r>
        <w:rPr>
          <w:rFonts w:ascii="Consolas" w:hAnsi="Consolas" w:cs="Consolas"/>
          <w:color w:val="000000"/>
          <w:sz w:val="19"/>
          <w:szCs w:val="19"/>
        </w:rPr>
        <w:t>;</w:t>
      </w:r>
    </w:p>
    <w:p w14:paraId="24706208"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Dbeta = </w:t>
      </w:r>
      <w:r>
        <w:rPr>
          <w:rFonts w:ascii="Consolas" w:hAnsi="Consolas" w:cs="Consolas"/>
          <w:color w:val="808080"/>
          <w:sz w:val="19"/>
          <w:szCs w:val="19"/>
        </w:rPr>
        <w:t>new_Dbeta</w:t>
      </w:r>
      <w:r>
        <w:rPr>
          <w:rFonts w:ascii="Consolas" w:hAnsi="Consolas" w:cs="Consolas"/>
          <w:color w:val="000000"/>
          <w:sz w:val="19"/>
          <w:szCs w:val="19"/>
        </w:rPr>
        <w:t>;</w:t>
      </w:r>
    </w:p>
    <w:p w14:paraId="066DA2C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mu = </w:t>
      </w:r>
      <w:r>
        <w:rPr>
          <w:rFonts w:ascii="Consolas" w:hAnsi="Consolas" w:cs="Consolas"/>
          <w:color w:val="808080"/>
          <w:sz w:val="19"/>
          <w:szCs w:val="19"/>
        </w:rPr>
        <w:t>new_mu</w:t>
      </w:r>
      <w:r>
        <w:rPr>
          <w:rFonts w:ascii="Consolas" w:hAnsi="Consolas" w:cs="Consolas"/>
          <w:color w:val="000000"/>
          <w:sz w:val="19"/>
          <w:szCs w:val="19"/>
        </w:rPr>
        <w:t>;</w:t>
      </w:r>
    </w:p>
    <w:p w14:paraId="370A65EA"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imp_zenith = </w:t>
      </w:r>
      <w:r>
        <w:rPr>
          <w:rFonts w:ascii="Consolas" w:hAnsi="Consolas" w:cs="Consolas"/>
          <w:color w:val="808080"/>
          <w:sz w:val="19"/>
          <w:szCs w:val="19"/>
        </w:rPr>
        <w:t>new_imp_zenith</w:t>
      </w:r>
      <w:r>
        <w:rPr>
          <w:rFonts w:ascii="Consolas" w:hAnsi="Consolas" w:cs="Consolas"/>
          <w:color w:val="000000"/>
          <w:sz w:val="19"/>
          <w:szCs w:val="19"/>
        </w:rPr>
        <w:t>;</w:t>
      </w:r>
    </w:p>
    <w:p w14:paraId="24F48FA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excZone = </w:t>
      </w:r>
      <w:r>
        <w:rPr>
          <w:rFonts w:ascii="Consolas" w:hAnsi="Consolas" w:cs="Consolas"/>
          <w:color w:val="808080"/>
          <w:sz w:val="19"/>
          <w:szCs w:val="19"/>
        </w:rPr>
        <w:t>new_excZone</w:t>
      </w:r>
      <w:r>
        <w:rPr>
          <w:rFonts w:ascii="Consolas" w:hAnsi="Consolas" w:cs="Consolas"/>
          <w:color w:val="000000"/>
          <w:sz w:val="19"/>
          <w:szCs w:val="19"/>
        </w:rPr>
        <w:t>;</w:t>
      </w:r>
    </w:p>
    <w:p w14:paraId="55371A95" w14:textId="77777777" w:rsidR="00BB1B90" w:rsidRDefault="00BB1B90" w:rsidP="00BB1B90">
      <w:pPr>
        <w:pStyle w:val="BodyText"/>
      </w:pPr>
      <w:r>
        <w:t>If one does not define the global scope variable imp_zenith before the call to evalIntegral (which uses the parameter imp_zenith in the evalIntegral parameter list), then the functions called by evalIntegral only have the runtime initialization value for imp_zenith that is zero.</w:t>
      </w:r>
    </w:p>
    <w:p w14:paraId="3E03B313" w14:textId="77777777" w:rsidR="00BB1B90" w:rsidRDefault="00BB1B90" w:rsidP="00BB1B90">
      <w:pPr>
        <w:pStyle w:val="BodyText"/>
      </w:pPr>
      <w:r>
        <w:t xml:space="preserve">The function evalIntegral only calculates with the parameter imp_zenith in the functions HH_AzmDist and a_power. </w:t>
      </w:r>
    </w:p>
    <w:p w14:paraId="2EF9BDCA" w14:textId="77777777" w:rsidR="00BB1B90" w:rsidRDefault="00BB1B90" w:rsidP="00BB1B90">
      <w:pPr>
        <w:pStyle w:val="BodyTextKeepwithNext"/>
      </w:pPr>
      <w:r>
        <w:t>To get imp_zenith passed to HH_AzmDist and a_power as a global variable, then one must add the following statement to evalBins before the call to evalIntegral</w:t>
      </w:r>
    </w:p>
    <w:p w14:paraId="3DF2B8B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imp_zenith = </w:t>
      </w:r>
      <w:r>
        <w:rPr>
          <w:rFonts w:ascii="Consolas" w:hAnsi="Consolas" w:cs="Consolas"/>
          <w:color w:val="808080"/>
          <w:sz w:val="19"/>
          <w:szCs w:val="19"/>
        </w:rPr>
        <w:t>new_imp_zenith</w:t>
      </w:r>
      <w:r>
        <w:rPr>
          <w:rFonts w:ascii="Consolas" w:hAnsi="Consolas" w:cs="Consolas"/>
          <w:color w:val="000000"/>
          <w:sz w:val="19"/>
          <w:szCs w:val="19"/>
        </w:rPr>
        <w:t>;</w:t>
      </w:r>
    </w:p>
    <w:p w14:paraId="23A4FF27" w14:textId="2853FBCC" w:rsidR="00BB1B90" w:rsidRPr="00152780" w:rsidRDefault="006C68AB" w:rsidP="006C68AB">
      <w:pPr>
        <w:pStyle w:val="BodyText"/>
      </w:pPr>
      <w:bookmarkStart w:id="588" w:name="_Hlk80023068"/>
      <w:r w:rsidRPr="006C68AB">
        <w:rPr>
          <w:b/>
          <w:bCs/>
        </w:rPr>
        <w:t xml:space="preserve">Finding </w:t>
      </w:r>
      <w:r>
        <w:rPr>
          <w:b/>
          <w:bCs/>
        </w:rPr>
        <w:t>3</w:t>
      </w:r>
      <w:r w:rsidRPr="006C68AB">
        <w:rPr>
          <w:b/>
          <w:bCs/>
        </w:rPr>
        <w:t>1</w:t>
      </w:r>
      <w:r w:rsidRPr="00152780">
        <w:rPr>
          <w:b/>
          <w:bCs/>
        </w:rPr>
        <w:t>:</w:t>
      </w:r>
      <w:r w:rsidRPr="00152780">
        <w:t xml:space="preserve"> </w:t>
      </w:r>
      <w:r w:rsidR="00BB1B90" w:rsidRPr="00152780">
        <w:t>MeMoSeE never sets the sporadic-meteoroid impact angle variable to the value of the impact angle within the scope of the integration, hence it defaults to the runtime initialization value of zero.</w:t>
      </w:r>
    </w:p>
    <w:p w14:paraId="0BDD3744" w14:textId="4545A865" w:rsidR="00BB1B90" w:rsidRDefault="00BB1B90" w:rsidP="00BB1B90">
      <w:pPr>
        <w:pStyle w:val="Heading3"/>
        <w:rPr>
          <w:ins w:id="589" w:author="Bullock, Leanna S. (LARC-C101)[TEAMS3]" w:date="2021-08-16T13:28:00Z"/>
        </w:rPr>
      </w:pPr>
      <w:bookmarkStart w:id="590" w:name="_Toc80082855"/>
      <w:bookmarkEnd w:id="588"/>
      <w:r>
        <w:t>11.1.10</w:t>
      </w:r>
      <w:r w:rsidRPr="004423D0">
        <w:tab/>
      </w:r>
      <w:r>
        <w:t xml:space="preserve">MeMoSeE </w:t>
      </w:r>
      <w:del w:id="591" w:author="Bullock, Leanna S. (LARC-C101)[TEAMS3]" w:date="2021-08-16T13:28:00Z">
        <w:r w:rsidDel="00DB79C8">
          <w:delText xml:space="preserve">calculates </w:delText>
        </w:r>
      </w:del>
      <w:ins w:id="592" w:author="Bullock, Leanna S. (LARC-C101)[TEAMS3]" w:date="2021-08-16T13:28:00Z">
        <w:r w:rsidR="00DB79C8">
          <w:t xml:space="preserve">Calculations </w:t>
        </w:r>
      </w:ins>
      <w:del w:id="593" w:author="Bullock, Leanna S. (LARC-C101)[TEAMS3]" w:date="2021-08-16T13:28:00Z">
        <w:r w:rsidDel="00DB79C8">
          <w:delText>the values for the sporadic meteoroid approach direction elevation angle and does</w:delText>
        </w:r>
      </w:del>
      <w:ins w:id="594" w:author="Bullock, Leanna S. (LARC-C101)[TEAMS3]" w:date="2021-08-16T13:28:00Z">
        <w:r w:rsidR="00DB79C8">
          <w:t>do</w:t>
        </w:r>
      </w:ins>
      <w:r>
        <w:t xml:space="preserve"> not get </w:t>
      </w:r>
      <w:del w:id="595" w:author="Bullock, Leanna S. (LARC-C101)[TEAMS3]" w:date="2021-08-16T13:28:00Z">
        <w:r w:rsidDel="00DB79C8">
          <w:delText xml:space="preserve">the </w:delText>
        </w:r>
      </w:del>
      <w:r w:rsidR="00DB79C8">
        <w:t xml:space="preserve">Same Values </w:t>
      </w:r>
      <w:r>
        <w:t xml:space="preserve">as </w:t>
      </w:r>
      <w:del w:id="596" w:author="Bullock, Leanna S. (LARC-C101)[TEAMS3]" w:date="2021-08-16T13:28:00Z">
        <w:r w:rsidDel="00DB79C8">
          <w:delText xml:space="preserve">the </w:delText>
        </w:r>
      </w:del>
      <w:r>
        <w:t xml:space="preserve">MEM 3 </w:t>
      </w:r>
      <w:r w:rsidR="00DB79C8">
        <w:t>Igloo File</w:t>
      </w:r>
      <w:del w:id="597" w:author="Bullock, Leanna S. (LARC-C101)[TEAMS3]" w:date="2021-08-16T13:28:00Z">
        <w:r w:rsidR="00DB79C8" w:rsidDel="00DB79C8">
          <w:delText>.</w:delText>
        </w:r>
      </w:del>
      <w:bookmarkEnd w:id="590"/>
    </w:p>
    <w:p w14:paraId="709B5E67" w14:textId="6E3BBC29" w:rsidR="00DB79C8" w:rsidRPr="00DB79C8" w:rsidRDefault="00DB79C8" w:rsidP="006C68AB">
      <w:pPr>
        <w:pStyle w:val="BodyText"/>
      </w:pPr>
      <w:ins w:id="598" w:author="Bullock, Leanna S. (LARC-C101)[TEAMS3]" w:date="2021-08-16T13:28:00Z">
        <w:r>
          <w:t>MeMoSeE calculates the values for the sporadic meteoroid approach direction elevation angle and does not get the same values as the MEM 3 igloo file.</w:t>
        </w:r>
      </w:ins>
    </w:p>
    <w:p w14:paraId="409DD2BE" w14:textId="77777777" w:rsidR="00BB1B90" w:rsidRDefault="00BB1B90" w:rsidP="00BB1B90">
      <w:pPr>
        <w:pStyle w:val="BodyText"/>
      </w:pPr>
      <w:r>
        <w:t xml:space="preserve">MeMoSeE calculates the sporadic meteoroid approach direction elevation angle in the template class </w:t>
      </w:r>
      <w:r>
        <w:rPr>
          <w:rFonts w:ascii="Consolas" w:hAnsi="Consolas" w:cs="Consolas"/>
          <w:color w:val="2B91AF"/>
          <w:sz w:val="19"/>
          <w:szCs w:val="19"/>
        </w:rPr>
        <w:t>lunarEjecta_Assembly</w:t>
      </w:r>
      <w:r>
        <w:t xml:space="preserve"> with the method </w:t>
      </w:r>
      <w:r>
        <w:rPr>
          <w:rFonts w:ascii="Consolas" w:hAnsi="Consolas" w:cs="Consolas"/>
          <w:color w:val="000000"/>
          <w:sz w:val="19"/>
          <w:szCs w:val="19"/>
        </w:rPr>
        <w:t>computeSecondaryFlux()</w:t>
      </w:r>
      <w:r>
        <w:t xml:space="preserve"> in the file </w:t>
      </w:r>
      <w:r w:rsidRPr="00595A29">
        <w:rPr>
          <w:i/>
        </w:rPr>
        <w:t>lunarEjecta_Assembly.h</w:t>
      </w:r>
      <w:r>
        <w:t>. The code used to calculate the elevation angle is</w:t>
      </w:r>
    </w:p>
    <w:p w14:paraId="01AA8ED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(k_impactHorzAngle = 0; k_impactHorzAngle &lt; Nk; ++k_impactHorzAngle)</w:t>
      </w:r>
    </w:p>
    <w:p w14:paraId="0737142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670C85D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impactHorzAngle = PI/2. * k_impactHorzAngle / </w:t>
      </w:r>
      <w:r>
        <w:rPr>
          <w:rFonts w:ascii="Consolas" w:hAnsi="Consolas" w:cs="Consolas"/>
          <w:color w:val="0000FF"/>
          <w:sz w:val="19"/>
          <w:szCs w:val="19"/>
        </w:rPr>
        <w:t>double</w:t>
      </w:r>
      <w:r>
        <w:rPr>
          <w:rFonts w:ascii="Consolas" w:hAnsi="Consolas" w:cs="Consolas"/>
          <w:color w:val="000000"/>
          <w:sz w:val="19"/>
          <w:szCs w:val="19"/>
        </w:rPr>
        <w:t>(Nk-1.);</w:t>
      </w:r>
    </w:p>
    <w:p w14:paraId="667774FE" w14:textId="37EF2B27" w:rsidR="00BB1B90" w:rsidRDefault="00F10F3A" w:rsidP="00BB1B90">
      <w:pPr>
        <w:pStyle w:val="BodyText"/>
      </w:pPr>
      <w:r>
        <w:t xml:space="preserve">Table 11.1-2 </w:t>
      </w:r>
      <w:r w:rsidR="00BB1B90">
        <w:t>compares the approach-direction elevation angle listed in the MEM 3 igloo file with the valued computed by the code above. They are not equal</w:t>
      </w:r>
      <w:r>
        <w:t xml:space="preserve">; </w:t>
      </w:r>
      <w:r w:rsidR="00BB1B90">
        <w:t>however</w:t>
      </w:r>
      <w:r>
        <w:t>,</w:t>
      </w:r>
      <w:r w:rsidR="00BB1B90">
        <w:t xml:space="preserve"> they do agree to within a few degrees.</w:t>
      </w:r>
    </w:p>
    <w:p w14:paraId="37F4D968" w14:textId="3B29F62A" w:rsidR="00F10F3A" w:rsidRDefault="00F10F3A" w:rsidP="00F10F3A">
      <w:pPr>
        <w:pStyle w:val="Table"/>
      </w:pPr>
      <w:bookmarkStart w:id="599" w:name="_Toc80082930"/>
      <w:ins w:id="600" w:author="Bullock, Leanna S. (LARC-C101)[TEAMS3]" w:date="2021-08-16T09:20:00Z">
        <w:r>
          <w:t xml:space="preserve">Table 11.1-2. </w:t>
        </w:r>
      </w:ins>
      <w:ins w:id="601" w:author="Bullock, Leanna S. (LARC-C101)[TEAMS3]" w:date="2021-08-16T09:21:00Z">
        <w:r>
          <w:t xml:space="preserve">MEM 3 List of </w:t>
        </w:r>
      </w:ins>
      <w:ins w:id="602" w:author="Bullock, Leanna S. (LARC-C101)[TEAMS3]" w:date="2021-08-16T09:20:00Z">
        <w:r>
          <w:t>Approach-Direction Elevation Angle</w:t>
        </w:r>
      </w:ins>
      <w:ins w:id="603" w:author="Bullock, Leanna S. (LARC-C101)[TEAMS3]" w:date="2021-08-16T09:22:00Z">
        <w:r>
          <w:t>s</w:t>
        </w:r>
      </w:ins>
      <w:bookmarkEnd w:id="599"/>
    </w:p>
    <w:tbl>
      <w:tblPr>
        <w:tblStyle w:val="TableGrid"/>
        <w:tblW w:w="0" w:type="auto"/>
        <w:jc w:val="center"/>
        <w:tblCellMar>
          <w:left w:w="43" w:type="dxa"/>
          <w:right w:w="43" w:type="dxa"/>
        </w:tblCellMar>
        <w:tblLook w:val="04A0" w:firstRow="1" w:lastRow="0" w:firstColumn="1" w:lastColumn="0" w:noHBand="0" w:noVBand="1"/>
      </w:tblPr>
      <w:tblGrid>
        <w:gridCol w:w="2221"/>
        <w:gridCol w:w="2544"/>
      </w:tblGrid>
      <w:tr w:rsidR="00BB1B90" w:rsidRPr="001A3D5E" w14:paraId="2258C976" w14:textId="77777777" w:rsidTr="00F10F3A">
        <w:trPr>
          <w:trHeight w:val="300"/>
          <w:jc w:val="center"/>
        </w:trPr>
        <w:tc>
          <w:tcPr>
            <w:tcW w:w="2221" w:type="dxa"/>
            <w:noWrap/>
          </w:tcPr>
          <w:p w14:paraId="0FD01469" w14:textId="77777777" w:rsidR="00BB1B90" w:rsidRPr="001A3D5E" w:rsidRDefault="00BB1B90" w:rsidP="00F10F3A">
            <w:pPr>
              <w:pStyle w:val="BodyText"/>
              <w:spacing w:before="0"/>
              <w:jc w:val="center"/>
            </w:pPr>
            <w:r>
              <w:t>Elevation angle in MEM 3 igloo file</w:t>
            </w:r>
          </w:p>
        </w:tc>
        <w:tc>
          <w:tcPr>
            <w:tcW w:w="2544" w:type="dxa"/>
            <w:noWrap/>
          </w:tcPr>
          <w:p w14:paraId="3CABB558" w14:textId="77777777" w:rsidR="00BB1B90" w:rsidRPr="001A3D5E" w:rsidRDefault="00BB1B90" w:rsidP="00F10F3A">
            <w:pPr>
              <w:pStyle w:val="BodyText"/>
              <w:spacing w:before="0"/>
              <w:jc w:val="center"/>
            </w:pPr>
            <w:r>
              <w:t>Elevation angle computed by MeMoSeE</w:t>
            </w:r>
          </w:p>
        </w:tc>
      </w:tr>
      <w:tr w:rsidR="00BB1B90" w:rsidRPr="001A3D5E" w14:paraId="019A45FF" w14:textId="77777777" w:rsidTr="00C91E11">
        <w:trPr>
          <w:trHeight w:val="300"/>
          <w:jc w:val="center"/>
        </w:trPr>
        <w:tc>
          <w:tcPr>
            <w:tcW w:w="2221" w:type="dxa"/>
            <w:noWrap/>
            <w:hideMark/>
          </w:tcPr>
          <w:p w14:paraId="43357B33" w14:textId="77777777" w:rsidR="00BB1B90" w:rsidRPr="001A3D5E" w:rsidRDefault="00BB1B90" w:rsidP="00C91E11">
            <w:pPr>
              <w:pStyle w:val="BodyText"/>
              <w:spacing w:before="0"/>
              <w:jc w:val="center"/>
            </w:pPr>
            <w:r w:rsidRPr="001A3D5E">
              <w:t>86.4650</w:t>
            </w:r>
          </w:p>
        </w:tc>
        <w:tc>
          <w:tcPr>
            <w:tcW w:w="2544" w:type="dxa"/>
            <w:noWrap/>
            <w:hideMark/>
          </w:tcPr>
          <w:p w14:paraId="75C42A5E" w14:textId="77777777" w:rsidR="00BB1B90" w:rsidRPr="001A3D5E" w:rsidRDefault="00BB1B90" w:rsidP="00C91E11">
            <w:pPr>
              <w:pStyle w:val="BodyText"/>
              <w:spacing w:before="0"/>
              <w:jc w:val="center"/>
            </w:pPr>
            <w:r w:rsidRPr="001A3D5E">
              <w:t>90</w:t>
            </w:r>
            <w:r>
              <w:t>.000</w:t>
            </w:r>
          </w:p>
        </w:tc>
      </w:tr>
      <w:tr w:rsidR="00BB1B90" w:rsidRPr="001A3D5E" w14:paraId="31E962F7" w14:textId="77777777" w:rsidTr="00C91E11">
        <w:trPr>
          <w:trHeight w:val="300"/>
          <w:jc w:val="center"/>
        </w:trPr>
        <w:tc>
          <w:tcPr>
            <w:tcW w:w="2221" w:type="dxa"/>
            <w:noWrap/>
            <w:hideMark/>
          </w:tcPr>
          <w:p w14:paraId="167C0634" w14:textId="77777777" w:rsidR="00BB1B90" w:rsidRPr="001A3D5E" w:rsidRDefault="00BB1B90" w:rsidP="00C91E11">
            <w:pPr>
              <w:pStyle w:val="BodyText"/>
              <w:spacing w:before="0"/>
              <w:jc w:val="center"/>
            </w:pPr>
            <w:r w:rsidRPr="001A3D5E">
              <w:t>82.0966</w:t>
            </w:r>
          </w:p>
        </w:tc>
        <w:tc>
          <w:tcPr>
            <w:tcW w:w="2544" w:type="dxa"/>
            <w:noWrap/>
            <w:hideMark/>
          </w:tcPr>
          <w:p w14:paraId="2F06C612" w14:textId="77777777" w:rsidR="00BB1B90" w:rsidRPr="001A3D5E" w:rsidRDefault="00BB1B90" w:rsidP="00C91E11">
            <w:pPr>
              <w:pStyle w:val="BodyText"/>
              <w:spacing w:before="0"/>
              <w:jc w:val="center"/>
            </w:pPr>
            <w:r w:rsidRPr="001A3D5E">
              <w:t>84.706</w:t>
            </w:r>
          </w:p>
        </w:tc>
      </w:tr>
      <w:tr w:rsidR="00BB1B90" w:rsidRPr="001A3D5E" w14:paraId="5AA3802B" w14:textId="77777777" w:rsidTr="00C91E11">
        <w:trPr>
          <w:trHeight w:val="300"/>
          <w:jc w:val="center"/>
        </w:trPr>
        <w:tc>
          <w:tcPr>
            <w:tcW w:w="2221" w:type="dxa"/>
            <w:noWrap/>
            <w:hideMark/>
          </w:tcPr>
          <w:p w14:paraId="61866553" w14:textId="77777777" w:rsidR="00BB1B90" w:rsidRPr="001A3D5E" w:rsidRDefault="00BB1B90" w:rsidP="00C91E11">
            <w:pPr>
              <w:pStyle w:val="BodyText"/>
              <w:spacing w:before="0"/>
              <w:jc w:val="center"/>
            </w:pPr>
            <w:r w:rsidRPr="001A3D5E">
              <w:t>77.2564</w:t>
            </w:r>
          </w:p>
        </w:tc>
        <w:tc>
          <w:tcPr>
            <w:tcW w:w="2544" w:type="dxa"/>
            <w:noWrap/>
            <w:hideMark/>
          </w:tcPr>
          <w:p w14:paraId="7BE9FD33" w14:textId="77777777" w:rsidR="00BB1B90" w:rsidRPr="001A3D5E" w:rsidRDefault="00BB1B90" w:rsidP="00C91E11">
            <w:pPr>
              <w:pStyle w:val="BodyText"/>
              <w:spacing w:before="0"/>
              <w:jc w:val="center"/>
            </w:pPr>
            <w:r w:rsidRPr="001A3D5E">
              <w:t>79.412</w:t>
            </w:r>
          </w:p>
        </w:tc>
      </w:tr>
      <w:tr w:rsidR="00BB1B90" w:rsidRPr="001A3D5E" w14:paraId="7ED23754" w14:textId="77777777" w:rsidTr="00C91E11">
        <w:trPr>
          <w:trHeight w:val="300"/>
          <w:jc w:val="center"/>
        </w:trPr>
        <w:tc>
          <w:tcPr>
            <w:tcW w:w="2221" w:type="dxa"/>
            <w:noWrap/>
            <w:hideMark/>
          </w:tcPr>
          <w:p w14:paraId="4D78C82A" w14:textId="77777777" w:rsidR="00BB1B90" w:rsidRPr="001A3D5E" w:rsidRDefault="00BB1B90" w:rsidP="00C91E11">
            <w:pPr>
              <w:pStyle w:val="BodyText"/>
              <w:spacing w:before="0"/>
              <w:jc w:val="center"/>
            </w:pPr>
            <w:r w:rsidRPr="001A3D5E">
              <w:lastRenderedPageBreak/>
              <w:t>72.3279</w:t>
            </w:r>
          </w:p>
        </w:tc>
        <w:tc>
          <w:tcPr>
            <w:tcW w:w="2544" w:type="dxa"/>
            <w:noWrap/>
            <w:hideMark/>
          </w:tcPr>
          <w:p w14:paraId="2DA3C53B" w14:textId="77777777" w:rsidR="00BB1B90" w:rsidRPr="001A3D5E" w:rsidRDefault="00BB1B90" w:rsidP="00C91E11">
            <w:pPr>
              <w:pStyle w:val="BodyText"/>
              <w:spacing w:before="0"/>
              <w:jc w:val="center"/>
            </w:pPr>
            <w:r w:rsidRPr="001A3D5E">
              <w:t>74.118</w:t>
            </w:r>
          </w:p>
        </w:tc>
      </w:tr>
      <w:tr w:rsidR="00BB1B90" w:rsidRPr="001A3D5E" w14:paraId="1A3B795E" w14:textId="77777777" w:rsidTr="00C91E11">
        <w:trPr>
          <w:trHeight w:val="300"/>
          <w:jc w:val="center"/>
        </w:trPr>
        <w:tc>
          <w:tcPr>
            <w:tcW w:w="2221" w:type="dxa"/>
            <w:noWrap/>
            <w:hideMark/>
          </w:tcPr>
          <w:p w14:paraId="61A19BFB" w14:textId="77777777" w:rsidR="00BB1B90" w:rsidRPr="001A3D5E" w:rsidRDefault="00BB1B90" w:rsidP="00C91E11">
            <w:pPr>
              <w:pStyle w:val="BodyText"/>
              <w:spacing w:before="0"/>
              <w:jc w:val="center"/>
            </w:pPr>
            <w:r w:rsidRPr="001A3D5E">
              <w:t>67.3687</w:t>
            </w:r>
          </w:p>
        </w:tc>
        <w:tc>
          <w:tcPr>
            <w:tcW w:w="2544" w:type="dxa"/>
            <w:noWrap/>
            <w:hideMark/>
          </w:tcPr>
          <w:p w14:paraId="0FE9DFCD" w14:textId="77777777" w:rsidR="00BB1B90" w:rsidRPr="001A3D5E" w:rsidRDefault="00BB1B90" w:rsidP="00C91E11">
            <w:pPr>
              <w:pStyle w:val="BodyText"/>
              <w:spacing w:before="0"/>
              <w:jc w:val="center"/>
            </w:pPr>
            <w:r w:rsidRPr="001A3D5E">
              <w:t>68.824</w:t>
            </w:r>
          </w:p>
        </w:tc>
      </w:tr>
      <w:tr w:rsidR="00BB1B90" w:rsidRPr="001A3D5E" w14:paraId="68BCCA87" w14:textId="77777777" w:rsidTr="00C91E11">
        <w:trPr>
          <w:trHeight w:val="300"/>
          <w:jc w:val="center"/>
        </w:trPr>
        <w:tc>
          <w:tcPr>
            <w:tcW w:w="2221" w:type="dxa"/>
            <w:noWrap/>
            <w:hideMark/>
          </w:tcPr>
          <w:p w14:paraId="76ABBFF8" w14:textId="77777777" w:rsidR="00BB1B90" w:rsidRPr="001A3D5E" w:rsidRDefault="00BB1B90" w:rsidP="00C91E11">
            <w:pPr>
              <w:pStyle w:val="BodyText"/>
              <w:spacing w:before="0"/>
              <w:jc w:val="center"/>
            </w:pPr>
            <w:r w:rsidRPr="001A3D5E">
              <w:t>62.3954</w:t>
            </w:r>
          </w:p>
        </w:tc>
        <w:tc>
          <w:tcPr>
            <w:tcW w:w="2544" w:type="dxa"/>
            <w:noWrap/>
            <w:hideMark/>
          </w:tcPr>
          <w:p w14:paraId="35F08F78" w14:textId="77777777" w:rsidR="00BB1B90" w:rsidRPr="001A3D5E" w:rsidRDefault="00BB1B90" w:rsidP="00C91E11">
            <w:pPr>
              <w:pStyle w:val="BodyText"/>
              <w:spacing w:before="0"/>
              <w:jc w:val="center"/>
            </w:pPr>
            <w:r w:rsidRPr="001A3D5E">
              <w:t>63.529</w:t>
            </w:r>
          </w:p>
        </w:tc>
      </w:tr>
      <w:tr w:rsidR="00BB1B90" w:rsidRPr="001A3D5E" w14:paraId="2249A373" w14:textId="77777777" w:rsidTr="00C91E11">
        <w:trPr>
          <w:trHeight w:val="300"/>
          <w:jc w:val="center"/>
        </w:trPr>
        <w:tc>
          <w:tcPr>
            <w:tcW w:w="2221" w:type="dxa"/>
            <w:noWrap/>
            <w:hideMark/>
          </w:tcPr>
          <w:p w14:paraId="2DB29860" w14:textId="77777777" w:rsidR="00BB1B90" w:rsidRPr="001A3D5E" w:rsidRDefault="00BB1B90" w:rsidP="00C91E11">
            <w:pPr>
              <w:pStyle w:val="BodyText"/>
              <w:spacing w:before="0"/>
              <w:jc w:val="center"/>
            </w:pPr>
            <w:r w:rsidRPr="001A3D5E">
              <w:t>57.4145</w:t>
            </w:r>
          </w:p>
        </w:tc>
        <w:tc>
          <w:tcPr>
            <w:tcW w:w="2544" w:type="dxa"/>
            <w:noWrap/>
            <w:hideMark/>
          </w:tcPr>
          <w:p w14:paraId="378C73F7" w14:textId="77777777" w:rsidR="00BB1B90" w:rsidRPr="001A3D5E" w:rsidRDefault="00BB1B90" w:rsidP="00C91E11">
            <w:pPr>
              <w:pStyle w:val="BodyText"/>
              <w:spacing w:before="0"/>
              <w:jc w:val="center"/>
            </w:pPr>
            <w:r w:rsidRPr="001A3D5E">
              <w:t>58.235</w:t>
            </w:r>
          </w:p>
        </w:tc>
      </w:tr>
      <w:tr w:rsidR="00BB1B90" w:rsidRPr="001A3D5E" w14:paraId="550CCF8F" w14:textId="77777777" w:rsidTr="00C91E11">
        <w:trPr>
          <w:trHeight w:val="300"/>
          <w:jc w:val="center"/>
        </w:trPr>
        <w:tc>
          <w:tcPr>
            <w:tcW w:w="2221" w:type="dxa"/>
            <w:noWrap/>
            <w:hideMark/>
          </w:tcPr>
          <w:p w14:paraId="7E1028A6" w14:textId="77777777" w:rsidR="00BB1B90" w:rsidRPr="001A3D5E" w:rsidRDefault="00BB1B90" w:rsidP="00C91E11">
            <w:pPr>
              <w:pStyle w:val="BodyText"/>
              <w:spacing w:before="0"/>
              <w:jc w:val="center"/>
            </w:pPr>
            <w:r w:rsidRPr="001A3D5E">
              <w:t>52.4290</w:t>
            </w:r>
          </w:p>
        </w:tc>
        <w:tc>
          <w:tcPr>
            <w:tcW w:w="2544" w:type="dxa"/>
            <w:noWrap/>
            <w:hideMark/>
          </w:tcPr>
          <w:p w14:paraId="4CF45925" w14:textId="77777777" w:rsidR="00BB1B90" w:rsidRPr="001A3D5E" w:rsidRDefault="00BB1B90" w:rsidP="00C91E11">
            <w:pPr>
              <w:pStyle w:val="BodyText"/>
              <w:spacing w:before="0"/>
              <w:jc w:val="center"/>
            </w:pPr>
            <w:r w:rsidRPr="001A3D5E">
              <w:t>52.941</w:t>
            </w:r>
          </w:p>
        </w:tc>
      </w:tr>
      <w:tr w:rsidR="00BB1B90" w:rsidRPr="001A3D5E" w14:paraId="02F61899" w14:textId="77777777" w:rsidTr="00C91E11">
        <w:trPr>
          <w:trHeight w:val="300"/>
          <w:jc w:val="center"/>
        </w:trPr>
        <w:tc>
          <w:tcPr>
            <w:tcW w:w="2221" w:type="dxa"/>
            <w:noWrap/>
            <w:hideMark/>
          </w:tcPr>
          <w:p w14:paraId="67838919" w14:textId="77777777" w:rsidR="00BB1B90" w:rsidRPr="001A3D5E" w:rsidRDefault="00BB1B90" w:rsidP="00C91E11">
            <w:pPr>
              <w:pStyle w:val="BodyText"/>
              <w:spacing w:before="0"/>
              <w:jc w:val="center"/>
            </w:pPr>
            <w:r w:rsidRPr="001A3D5E">
              <w:t>47.4405</w:t>
            </w:r>
          </w:p>
        </w:tc>
        <w:tc>
          <w:tcPr>
            <w:tcW w:w="2544" w:type="dxa"/>
            <w:noWrap/>
            <w:hideMark/>
          </w:tcPr>
          <w:p w14:paraId="3C2F705B" w14:textId="77777777" w:rsidR="00BB1B90" w:rsidRPr="001A3D5E" w:rsidRDefault="00BB1B90" w:rsidP="00C91E11">
            <w:pPr>
              <w:pStyle w:val="BodyText"/>
              <w:spacing w:before="0"/>
              <w:jc w:val="center"/>
            </w:pPr>
            <w:r w:rsidRPr="001A3D5E">
              <w:t>47.647</w:t>
            </w:r>
          </w:p>
        </w:tc>
      </w:tr>
      <w:tr w:rsidR="00BB1B90" w:rsidRPr="001A3D5E" w14:paraId="03D8FC26" w14:textId="77777777" w:rsidTr="00C91E11">
        <w:trPr>
          <w:trHeight w:val="300"/>
          <w:jc w:val="center"/>
        </w:trPr>
        <w:tc>
          <w:tcPr>
            <w:tcW w:w="2221" w:type="dxa"/>
            <w:noWrap/>
            <w:hideMark/>
          </w:tcPr>
          <w:p w14:paraId="361A4846" w14:textId="77777777" w:rsidR="00BB1B90" w:rsidRPr="001A3D5E" w:rsidRDefault="00BB1B90" w:rsidP="00C91E11">
            <w:pPr>
              <w:pStyle w:val="BodyText"/>
              <w:spacing w:before="0"/>
              <w:jc w:val="center"/>
            </w:pPr>
            <w:r w:rsidRPr="001A3D5E">
              <w:t>42.4500</w:t>
            </w:r>
          </w:p>
        </w:tc>
        <w:tc>
          <w:tcPr>
            <w:tcW w:w="2544" w:type="dxa"/>
            <w:noWrap/>
            <w:hideMark/>
          </w:tcPr>
          <w:p w14:paraId="29538318" w14:textId="77777777" w:rsidR="00BB1B90" w:rsidRPr="001A3D5E" w:rsidRDefault="00BB1B90" w:rsidP="00C91E11">
            <w:pPr>
              <w:pStyle w:val="BodyText"/>
              <w:spacing w:before="0"/>
              <w:jc w:val="center"/>
            </w:pPr>
            <w:r w:rsidRPr="001A3D5E">
              <w:t>42.353</w:t>
            </w:r>
          </w:p>
        </w:tc>
      </w:tr>
      <w:tr w:rsidR="00BB1B90" w:rsidRPr="001A3D5E" w14:paraId="3F630F19" w14:textId="77777777" w:rsidTr="00C91E11">
        <w:trPr>
          <w:trHeight w:val="300"/>
          <w:jc w:val="center"/>
        </w:trPr>
        <w:tc>
          <w:tcPr>
            <w:tcW w:w="2221" w:type="dxa"/>
            <w:noWrap/>
            <w:hideMark/>
          </w:tcPr>
          <w:p w14:paraId="364DFBC5" w14:textId="77777777" w:rsidR="00BB1B90" w:rsidRPr="001A3D5E" w:rsidRDefault="00BB1B90" w:rsidP="00C91E11">
            <w:pPr>
              <w:pStyle w:val="BodyText"/>
              <w:spacing w:before="0"/>
              <w:jc w:val="center"/>
            </w:pPr>
            <w:r w:rsidRPr="001A3D5E">
              <w:t>37.4582</w:t>
            </w:r>
          </w:p>
        </w:tc>
        <w:tc>
          <w:tcPr>
            <w:tcW w:w="2544" w:type="dxa"/>
            <w:noWrap/>
            <w:hideMark/>
          </w:tcPr>
          <w:p w14:paraId="68C096B8" w14:textId="77777777" w:rsidR="00BB1B90" w:rsidRPr="001A3D5E" w:rsidRDefault="00BB1B90" w:rsidP="00C91E11">
            <w:pPr>
              <w:pStyle w:val="BodyText"/>
              <w:spacing w:before="0"/>
              <w:jc w:val="center"/>
            </w:pPr>
            <w:r w:rsidRPr="001A3D5E">
              <w:t>37.059</w:t>
            </w:r>
          </w:p>
        </w:tc>
      </w:tr>
      <w:tr w:rsidR="00BB1B90" w:rsidRPr="001A3D5E" w14:paraId="3F91CB90" w14:textId="77777777" w:rsidTr="00C91E11">
        <w:trPr>
          <w:trHeight w:val="300"/>
          <w:jc w:val="center"/>
        </w:trPr>
        <w:tc>
          <w:tcPr>
            <w:tcW w:w="2221" w:type="dxa"/>
            <w:noWrap/>
            <w:hideMark/>
          </w:tcPr>
          <w:p w14:paraId="56470E65" w14:textId="77777777" w:rsidR="00BB1B90" w:rsidRPr="001A3D5E" w:rsidRDefault="00BB1B90" w:rsidP="00C91E11">
            <w:pPr>
              <w:pStyle w:val="BodyText"/>
              <w:spacing w:before="0"/>
              <w:jc w:val="center"/>
            </w:pPr>
            <w:r w:rsidRPr="001A3D5E">
              <w:t>32.4653</w:t>
            </w:r>
          </w:p>
        </w:tc>
        <w:tc>
          <w:tcPr>
            <w:tcW w:w="2544" w:type="dxa"/>
            <w:noWrap/>
            <w:hideMark/>
          </w:tcPr>
          <w:p w14:paraId="7F000A23" w14:textId="77777777" w:rsidR="00BB1B90" w:rsidRPr="001A3D5E" w:rsidRDefault="00BB1B90" w:rsidP="00C91E11">
            <w:pPr>
              <w:pStyle w:val="BodyText"/>
              <w:spacing w:before="0"/>
              <w:jc w:val="center"/>
            </w:pPr>
            <w:r w:rsidRPr="001A3D5E">
              <w:t>31.765</w:t>
            </w:r>
          </w:p>
        </w:tc>
      </w:tr>
      <w:tr w:rsidR="00BB1B90" w:rsidRPr="001A3D5E" w14:paraId="2206C22F" w14:textId="77777777" w:rsidTr="00C91E11">
        <w:trPr>
          <w:trHeight w:val="300"/>
          <w:jc w:val="center"/>
        </w:trPr>
        <w:tc>
          <w:tcPr>
            <w:tcW w:w="2221" w:type="dxa"/>
            <w:noWrap/>
            <w:hideMark/>
          </w:tcPr>
          <w:p w14:paraId="573B2E0D" w14:textId="77777777" w:rsidR="00BB1B90" w:rsidRPr="001A3D5E" w:rsidRDefault="00BB1B90" w:rsidP="00C91E11">
            <w:pPr>
              <w:pStyle w:val="BodyText"/>
              <w:spacing w:before="0"/>
              <w:jc w:val="center"/>
            </w:pPr>
            <w:r w:rsidRPr="001A3D5E">
              <w:t>27.4716</w:t>
            </w:r>
          </w:p>
        </w:tc>
        <w:tc>
          <w:tcPr>
            <w:tcW w:w="2544" w:type="dxa"/>
            <w:noWrap/>
            <w:hideMark/>
          </w:tcPr>
          <w:p w14:paraId="1462814A" w14:textId="77777777" w:rsidR="00BB1B90" w:rsidRPr="001A3D5E" w:rsidRDefault="00BB1B90" w:rsidP="00C91E11">
            <w:pPr>
              <w:pStyle w:val="BodyText"/>
              <w:spacing w:before="0"/>
              <w:jc w:val="center"/>
            </w:pPr>
            <w:r w:rsidRPr="001A3D5E">
              <w:t>26.471</w:t>
            </w:r>
          </w:p>
        </w:tc>
      </w:tr>
      <w:tr w:rsidR="00BB1B90" w:rsidRPr="001A3D5E" w14:paraId="109A8911" w14:textId="77777777" w:rsidTr="00C91E11">
        <w:trPr>
          <w:trHeight w:val="300"/>
          <w:jc w:val="center"/>
        </w:trPr>
        <w:tc>
          <w:tcPr>
            <w:tcW w:w="2221" w:type="dxa"/>
            <w:noWrap/>
            <w:hideMark/>
          </w:tcPr>
          <w:p w14:paraId="785457CB" w14:textId="77777777" w:rsidR="00BB1B90" w:rsidRPr="001A3D5E" w:rsidRDefault="00BB1B90" w:rsidP="00C91E11">
            <w:pPr>
              <w:pStyle w:val="BodyText"/>
              <w:spacing w:before="0"/>
              <w:jc w:val="center"/>
            </w:pPr>
            <w:r w:rsidRPr="001A3D5E">
              <w:t>22.4774</w:t>
            </w:r>
          </w:p>
        </w:tc>
        <w:tc>
          <w:tcPr>
            <w:tcW w:w="2544" w:type="dxa"/>
            <w:noWrap/>
            <w:hideMark/>
          </w:tcPr>
          <w:p w14:paraId="56B8F4F7" w14:textId="77777777" w:rsidR="00BB1B90" w:rsidRPr="001A3D5E" w:rsidRDefault="00BB1B90" w:rsidP="00C91E11">
            <w:pPr>
              <w:pStyle w:val="BodyText"/>
              <w:spacing w:before="0"/>
              <w:jc w:val="center"/>
            </w:pPr>
            <w:r w:rsidRPr="001A3D5E">
              <w:t>21.176</w:t>
            </w:r>
          </w:p>
        </w:tc>
      </w:tr>
      <w:tr w:rsidR="00BB1B90" w:rsidRPr="001A3D5E" w14:paraId="4B9127BA" w14:textId="77777777" w:rsidTr="00C91E11">
        <w:trPr>
          <w:trHeight w:val="300"/>
          <w:jc w:val="center"/>
        </w:trPr>
        <w:tc>
          <w:tcPr>
            <w:tcW w:w="2221" w:type="dxa"/>
            <w:noWrap/>
            <w:hideMark/>
          </w:tcPr>
          <w:p w14:paraId="138902C8" w14:textId="77777777" w:rsidR="00BB1B90" w:rsidRPr="001A3D5E" w:rsidRDefault="00BB1B90" w:rsidP="00C91E11">
            <w:pPr>
              <w:pStyle w:val="BodyText"/>
              <w:spacing w:before="0"/>
              <w:jc w:val="center"/>
            </w:pPr>
            <w:r w:rsidRPr="001A3D5E">
              <w:t>17.4828</w:t>
            </w:r>
          </w:p>
        </w:tc>
        <w:tc>
          <w:tcPr>
            <w:tcW w:w="2544" w:type="dxa"/>
            <w:noWrap/>
            <w:hideMark/>
          </w:tcPr>
          <w:p w14:paraId="0A3C6F94" w14:textId="77777777" w:rsidR="00BB1B90" w:rsidRPr="001A3D5E" w:rsidRDefault="00BB1B90" w:rsidP="00C91E11">
            <w:pPr>
              <w:pStyle w:val="BodyText"/>
              <w:spacing w:before="0"/>
              <w:jc w:val="center"/>
            </w:pPr>
            <w:r w:rsidRPr="001A3D5E">
              <w:t>15.882</w:t>
            </w:r>
          </w:p>
        </w:tc>
      </w:tr>
      <w:tr w:rsidR="00BB1B90" w:rsidRPr="001A3D5E" w14:paraId="11255EF4" w14:textId="77777777" w:rsidTr="00C91E11">
        <w:trPr>
          <w:trHeight w:val="300"/>
          <w:jc w:val="center"/>
        </w:trPr>
        <w:tc>
          <w:tcPr>
            <w:tcW w:w="2221" w:type="dxa"/>
            <w:noWrap/>
            <w:hideMark/>
          </w:tcPr>
          <w:p w14:paraId="1AADF5CC" w14:textId="77777777" w:rsidR="00BB1B90" w:rsidRPr="001A3D5E" w:rsidRDefault="00BB1B90" w:rsidP="00C91E11">
            <w:pPr>
              <w:pStyle w:val="BodyText"/>
              <w:spacing w:before="0"/>
              <w:jc w:val="center"/>
            </w:pPr>
            <w:r w:rsidRPr="001A3D5E">
              <w:t>12.4879</w:t>
            </w:r>
          </w:p>
        </w:tc>
        <w:tc>
          <w:tcPr>
            <w:tcW w:w="2544" w:type="dxa"/>
            <w:noWrap/>
            <w:hideMark/>
          </w:tcPr>
          <w:p w14:paraId="1EBB43D1" w14:textId="77777777" w:rsidR="00BB1B90" w:rsidRPr="001A3D5E" w:rsidRDefault="00BB1B90" w:rsidP="00C91E11">
            <w:pPr>
              <w:pStyle w:val="BodyText"/>
              <w:spacing w:before="0"/>
              <w:jc w:val="center"/>
            </w:pPr>
            <w:r w:rsidRPr="001A3D5E">
              <w:t>10.588</w:t>
            </w:r>
          </w:p>
        </w:tc>
      </w:tr>
      <w:tr w:rsidR="00BB1B90" w:rsidRPr="001A3D5E" w14:paraId="49202881" w14:textId="77777777" w:rsidTr="00C91E11">
        <w:trPr>
          <w:trHeight w:val="300"/>
          <w:jc w:val="center"/>
        </w:trPr>
        <w:tc>
          <w:tcPr>
            <w:tcW w:w="2221" w:type="dxa"/>
            <w:noWrap/>
            <w:hideMark/>
          </w:tcPr>
          <w:p w14:paraId="61B868B1" w14:textId="77777777" w:rsidR="00BB1B90" w:rsidRPr="001A3D5E" w:rsidRDefault="00BB1B90" w:rsidP="00C91E11">
            <w:pPr>
              <w:pStyle w:val="BodyText"/>
              <w:spacing w:before="0"/>
              <w:jc w:val="center"/>
            </w:pPr>
            <w:r w:rsidRPr="001A3D5E">
              <w:t>7.4928</w:t>
            </w:r>
          </w:p>
        </w:tc>
        <w:tc>
          <w:tcPr>
            <w:tcW w:w="2544" w:type="dxa"/>
            <w:noWrap/>
            <w:hideMark/>
          </w:tcPr>
          <w:p w14:paraId="7A953506" w14:textId="77777777" w:rsidR="00BB1B90" w:rsidRPr="001A3D5E" w:rsidRDefault="00BB1B90" w:rsidP="00C91E11">
            <w:pPr>
              <w:pStyle w:val="BodyText"/>
              <w:spacing w:before="0"/>
              <w:jc w:val="center"/>
            </w:pPr>
            <w:r w:rsidRPr="001A3D5E">
              <w:t>5.2941</w:t>
            </w:r>
          </w:p>
        </w:tc>
      </w:tr>
      <w:tr w:rsidR="00BB1B90" w:rsidRPr="001A3D5E" w14:paraId="7E5E177C" w14:textId="77777777" w:rsidTr="00C91E11">
        <w:trPr>
          <w:trHeight w:val="300"/>
          <w:jc w:val="center"/>
        </w:trPr>
        <w:tc>
          <w:tcPr>
            <w:tcW w:w="2221" w:type="dxa"/>
            <w:noWrap/>
            <w:hideMark/>
          </w:tcPr>
          <w:p w14:paraId="71BECA7B" w14:textId="77777777" w:rsidR="00BB1B90" w:rsidRPr="001A3D5E" w:rsidRDefault="00BB1B90" w:rsidP="00C91E11">
            <w:pPr>
              <w:pStyle w:val="BodyText"/>
              <w:spacing w:before="0"/>
              <w:jc w:val="center"/>
            </w:pPr>
            <w:r w:rsidRPr="001A3D5E">
              <w:t>2.4976</w:t>
            </w:r>
          </w:p>
        </w:tc>
        <w:tc>
          <w:tcPr>
            <w:tcW w:w="2544" w:type="dxa"/>
            <w:noWrap/>
            <w:hideMark/>
          </w:tcPr>
          <w:p w14:paraId="3F6AC6EC" w14:textId="77777777" w:rsidR="00BB1B90" w:rsidRPr="001A3D5E" w:rsidRDefault="00BB1B90" w:rsidP="00C91E11">
            <w:pPr>
              <w:pStyle w:val="BodyText"/>
              <w:spacing w:before="0"/>
              <w:jc w:val="center"/>
            </w:pPr>
            <w:r w:rsidRPr="001A3D5E">
              <w:t>0</w:t>
            </w:r>
          </w:p>
        </w:tc>
      </w:tr>
    </w:tbl>
    <w:p w14:paraId="66619E2C" w14:textId="77777777" w:rsidR="00F10F3A" w:rsidRDefault="00BB1B90" w:rsidP="00F10F3A">
      <w:pPr>
        <w:pStyle w:val="BodyTextKeepwithNext"/>
      </w:pPr>
      <w:r>
        <w:t>There is no reason to use different values. They are not more accurate. The formula used by MEM 3 to calculate the bin average elevation angle is</w:t>
      </w:r>
    </w:p>
    <w:p w14:paraId="7AB7E262" w14:textId="6043C479" w:rsidR="00BB1B90" w:rsidRDefault="00C91E11" w:rsidP="00C91E11">
      <w:pPr>
        <w:pStyle w:val="Equationwith"/>
      </w:pPr>
      <w:r>
        <w:tab/>
      </w:r>
      <m:oMath>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φ</m:t>
                </m:r>
              </m:e>
              <m:sub>
                <m:r>
                  <w:rPr>
                    <w:rFonts w:ascii="Cambria Math" w:hAnsi="Cambria Math"/>
                  </w:rPr>
                  <m:t>avg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func>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φ</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φ</m:t>
                    </m:r>
                  </m:e>
                  <m:sub>
                    <m:r>
                      <m:rPr>
                        <m:sty m:val="p"/>
                      </m:rPr>
                      <w:rPr>
                        <w:rFonts w:ascii="Cambria Math" w:hAnsi="Cambria Math"/>
                      </w:rPr>
                      <m:t>2</m:t>
                    </m:r>
                  </m:sub>
                </m:sSub>
              </m:e>
            </m:func>
          </m:e>
        </m:d>
      </m:oMath>
      <w:r>
        <w:tab/>
        <w:t>(11-2)</w:t>
      </w:r>
    </w:p>
    <w:p w14:paraId="7B74D0FE" w14:textId="77777777" w:rsidR="00BB1B90" w:rsidRDefault="00BB1B90" w:rsidP="00F10F3A">
      <w:pPr>
        <w:pStyle w:val="BodyTextKeepwithNext"/>
      </w:pPr>
      <w:r>
        <w:t>The revised code is</w:t>
      </w:r>
    </w:p>
    <w:p w14:paraId="4B82A92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(k_impactHorzAngle = 0; k_impactHorzAngle &lt; Nk; ++k_impactHorzAngle)</w:t>
      </w:r>
    </w:p>
    <w:p w14:paraId="6EA0AB10"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24CF79DA"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//impactHorzAngle = PI/2. * k_impactHorzAngle / double(Nk-1);</w:t>
      </w:r>
    </w:p>
    <w:p w14:paraId="46826F8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phi1 = PI / 2. * </w:t>
      </w:r>
      <w:r>
        <w:rPr>
          <w:rFonts w:ascii="Consolas" w:hAnsi="Consolas" w:cs="Consolas"/>
          <w:color w:val="0000FF"/>
          <w:sz w:val="19"/>
          <w:szCs w:val="19"/>
        </w:rPr>
        <w:t>double</w:t>
      </w:r>
      <w:r>
        <w:rPr>
          <w:rFonts w:ascii="Consolas" w:hAnsi="Consolas" w:cs="Consolas"/>
          <w:color w:val="000000"/>
          <w:sz w:val="19"/>
          <w:szCs w:val="19"/>
        </w:rPr>
        <w:t xml:space="preserve">(k_impactHorzAngle) / </w:t>
      </w:r>
      <w:r>
        <w:rPr>
          <w:rFonts w:ascii="Consolas" w:hAnsi="Consolas" w:cs="Consolas"/>
          <w:color w:val="0000FF"/>
          <w:sz w:val="19"/>
          <w:szCs w:val="19"/>
        </w:rPr>
        <w:t>double</w:t>
      </w:r>
      <w:r>
        <w:rPr>
          <w:rFonts w:ascii="Consolas" w:hAnsi="Consolas" w:cs="Consolas"/>
          <w:color w:val="000000"/>
          <w:sz w:val="19"/>
          <w:szCs w:val="19"/>
        </w:rPr>
        <w:t>(Nk);</w:t>
      </w:r>
    </w:p>
    <w:p w14:paraId="14FE0F0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phi2 = PI / 2. * </w:t>
      </w:r>
      <w:r>
        <w:rPr>
          <w:rFonts w:ascii="Consolas" w:hAnsi="Consolas" w:cs="Consolas"/>
          <w:color w:val="0000FF"/>
          <w:sz w:val="19"/>
          <w:szCs w:val="19"/>
        </w:rPr>
        <w:t>double</w:t>
      </w:r>
      <w:r>
        <w:rPr>
          <w:rFonts w:ascii="Consolas" w:hAnsi="Consolas" w:cs="Consolas"/>
          <w:color w:val="000000"/>
          <w:sz w:val="19"/>
          <w:szCs w:val="19"/>
        </w:rPr>
        <w:t xml:space="preserve">(k_impactHorzAngle + 1) / </w:t>
      </w:r>
      <w:r>
        <w:rPr>
          <w:rFonts w:ascii="Consolas" w:hAnsi="Consolas" w:cs="Consolas"/>
          <w:color w:val="0000FF"/>
          <w:sz w:val="19"/>
          <w:szCs w:val="19"/>
        </w:rPr>
        <w:t>double</w:t>
      </w:r>
      <w:r>
        <w:rPr>
          <w:rFonts w:ascii="Consolas" w:hAnsi="Consolas" w:cs="Consolas"/>
          <w:color w:val="000000"/>
          <w:sz w:val="19"/>
          <w:szCs w:val="19"/>
        </w:rPr>
        <w:t>(Nk);</w:t>
      </w:r>
    </w:p>
    <w:p w14:paraId="71941A3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impactHorzAngle = asin(0.5*(sin(phi1) + sin(phi2)));</w:t>
      </w:r>
    </w:p>
    <w:p w14:paraId="59BFC963" w14:textId="7268460A" w:rsidR="00BB1B90" w:rsidRPr="00152780" w:rsidRDefault="006C68AB" w:rsidP="006C68AB">
      <w:pPr>
        <w:pStyle w:val="BodyText"/>
      </w:pPr>
      <w:bookmarkStart w:id="604" w:name="_Hlk80023158"/>
      <w:r w:rsidRPr="00152780">
        <w:rPr>
          <w:b/>
          <w:bCs/>
        </w:rPr>
        <w:t xml:space="preserve">Finding 32: </w:t>
      </w:r>
      <w:r w:rsidR="00BB1B90" w:rsidRPr="00152780">
        <w:t>MeMoSeE calculates the values for the sporadic meteoroid approach direction elevation angle and does not get the same values as the MEM 3 igloo file.</w:t>
      </w:r>
    </w:p>
    <w:p w14:paraId="2D9DC763" w14:textId="779217C8" w:rsidR="00BB1B90" w:rsidRDefault="00BB1B90" w:rsidP="00BB1B90">
      <w:pPr>
        <w:pStyle w:val="Heading3"/>
      </w:pPr>
      <w:bookmarkStart w:id="605" w:name="_Toc80082856"/>
      <w:bookmarkEnd w:id="604"/>
      <w:r>
        <w:t>11.1.11</w:t>
      </w:r>
      <w:r w:rsidRPr="004423D0">
        <w:tab/>
      </w:r>
      <w:del w:id="606" w:author="Bullock, Leanna S. (LARC-C101)[TEAMS3]" w:date="2021-08-16T13:30:00Z">
        <w:r w:rsidRPr="008C3D45" w:rsidDel="00DB79C8">
          <w:delText xml:space="preserve">The developer did not provide any </w:delText>
        </w:r>
      </w:del>
      <w:r w:rsidR="00DB79C8" w:rsidRPr="008C3D45">
        <w:t>Software Verification-</w:t>
      </w:r>
      <w:r w:rsidR="00DB79C8">
        <w:t xml:space="preserve">Test Results </w:t>
      </w:r>
      <w:ins w:id="607" w:author="Bullock, Leanna S. (LARC-C101)[TEAMS3]" w:date="2021-08-16T13:29:00Z">
        <w:r w:rsidR="00DB79C8">
          <w:t xml:space="preserve">not </w:t>
        </w:r>
      </w:ins>
      <w:ins w:id="608" w:author="Bullock, Leanna S. (LARC-C101)[TEAMS3]" w:date="2021-08-16T13:30:00Z">
        <w:r w:rsidR="00DB79C8">
          <w:t>P</w:t>
        </w:r>
      </w:ins>
      <w:ins w:id="609" w:author="Bullock, Leanna S. (LARC-C101)[TEAMS3]" w:date="2021-08-16T13:29:00Z">
        <w:r w:rsidR="00DB79C8">
          <w:t>rovided</w:t>
        </w:r>
      </w:ins>
      <w:del w:id="610" w:author="Bullock, Leanna S. (LARC-C101)[TEAMS3]" w:date="2021-08-16T13:30:00Z">
        <w:r w:rsidDel="00DB79C8">
          <w:delText>to the review team</w:delText>
        </w:r>
      </w:del>
      <w:bookmarkEnd w:id="605"/>
    </w:p>
    <w:p w14:paraId="18F6F470" w14:textId="77777777" w:rsidR="00BB1B90" w:rsidRDefault="00BB1B90" w:rsidP="00BB1B90">
      <w:pPr>
        <w:pStyle w:val="BodyText"/>
      </w:pPr>
      <w:r>
        <w:t>The developer did not provide any software verification test results for review. The algorithm developer needs to provide verification artifacts and the developer needs to perform verification tests that demonstrate the code can reproduce the verification artifacts.</w:t>
      </w:r>
    </w:p>
    <w:p w14:paraId="550C2D80" w14:textId="59AA5075" w:rsidR="00BB1B90" w:rsidRPr="00152780" w:rsidRDefault="006C68AB" w:rsidP="006C68AB">
      <w:pPr>
        <w:pStyle w:val="BodyText"/>
      </w:pPr>
      <w:bookmarkStart w:id="611" w:name="_Hlk80023171"/>
      <w:r w:rsidRPr="00152780">
        <w:rPr>
          <w:b/>
          <w:bCs/>
        </w:rPr>
        <w:t>Finding 33:</w:t>
      </w:r>
      <w:r w:rsidRPr="00152780">
        <w:t xml:space="preserve"> </w:t>
      </w:r>
      <w:r w:rsidR="00BB1B90" w:rsidRPr="00152780">
        <w:t>The developer did not provide any software verification-test results to the review team.</w:t>
      </w:r>
    </w:p>
    <w:p w14:paraId="4F3A65E9" w14:textId="39E86647" w:rsidR="00BB1B90" w:rsidRDefault="00BB1B90" w:rsidP="00BB1B90">
      <w:pPr>
        <w:pStyle w:val="Heading3"/>
      </w:pPr>
      <w:bookmarkStart w:id="612" w:name="_Toc80082857"/>
      <w:bookmarkEnd w:id="611"/>
      <w:r>
        <w:t>11.1.12</w:t>
      </w:r>
      <w:r>
        <w:tab/>
      </w:r>
      <w:del w:id="613" w:author="Bullock, Leanna S. (LARC-C101)[TEAMS3]" w:date="2021-08-16T13:31:00Z">
        <w:r w:rsidDel="00DB79C8">
          <w:delText xml:space="preserve">The developer did not provide any </w:delText>
        </w:r>
      </w:del>
      <w:r w:rsidR="00DB79C8">
        <w:t xml:space="preserve">Sensitivity Test Results </w:t>
      </w:r>
      <w:ins w:id="614" w:author="Bullock, Leanna S. (LARC-C101)[TEAMS3]" w:date="2021-08-16T13:31:00Z">
        <w:r w:rsidR="00DB79C8">
          <w:t>not Provided</w:t>
        </w:r>
      </w:ins>
      <w:del w:id="615" w:author="Bullock, Leanna S. (LARC-C101)[TEAMS3]" w:date="2021-08-16T13:31:00Z">
        <w:r w:rsidDel="00DB79C8">
          <w:delText>to the review team</w:delText>
        </w:r>
      </w:del>
      <w:bookmarkEnd w:id="612"/>
    </w:p>
    <w:p w14:paraId="0E647064" w14:textId="77777777" w:rsidR="00BB1B90" w:rsidRDefault="00BB1B90" w:rsidP="00F10F3A">
      <w:pPr>
        <w:pStyle w:val="BodyTextKeepwithNext"/>
      </w:pPr>
      <w:r>
        <w:t>In particular, the review team was interested in sensitivity test results for</w:t>
      </w:r>
    </w:p>
    <w:p w14:paraId="3E387083" w14:textId="77777777" w:rsidR="00BB1B90" w:rsidRDefault="00BB1B90" w:rsidP="00BB1B90">
      <w:pPr>
        <w:pStyle w:val="Findings"/>
        <w:numPr>
          <w:ilvl w:val="0"/>
          <w:numId w:val="19"/>
        </w:numPr>
      </w:pPr>
      <w:r>
        <w:t>Variations in the alternative zenith angle function parameters and form</w:t>
      </w:r>
    </w:p>
    <w:p w14:paraId="164136AC" w14:textId="77777777" w:rsidR="00BB1B90" w:rsidRDefault="00BB1B90" w:rsidP="00BB1B90">
      <w:pPr>
        <w:pStyle w:val="Findings"/>
        <w:numPr>
          <w:ilvl w:val="0"/>
          <w:numId w:val="19"/>
        </w:numPr>
      </w:pPr>
      <w:r>
        <w:t>Convergence with number of MEM igloo flux files</w:t>
      </w:r>
    </w:p>
    <w:p w14:paraId="5EDB193B" w14:textId="77777777" w:rsidR="00BB1B90" w:rsidRDefault="00BB1B90" w:rsidP="00BB1B90">
      <w:pPr>
        <w:pStyle w:val="Findings"/>
        <w:numPr>
          <w:ilvl w:val="0"/>
          <w:numId w:val="19"/>
        </w:numPr>
      </w:pPr>
      <w:r>
        <w:lastRenderedPageBreak/>
        <w:t>Variation in results resulting from time integrations typical of sortie missions and not lunar base missions</w:t>
      </w:r>
    </w:p>
    <w:p w14:paraId="1663E7D8" w14:textId="270C72AB" w:rsidR="00BB1B90" w:rsidRPr="00152780" w:rsidRDefault="006C68AB" w:rsidP="006C68AB">
      <w:pPr>
        <w:pStyle w:val="BodyText"/>
      </w:pPr>
      <w:bookmarkStart w:id="616" w:name="_Hlk80023199"/>
      <w:r w:rsidRPr="006C68AB">
        <w:rPr>
          <w:b/>
          <w:bCs/>
        </w:rPr>
        <w:t>Finding 34</w:t>
      </w:r>
      <w:r w:rsidRPr="00152780">
        <w:rPr>
          <w:b/>
          <w:bCs/>
        </w:rPr>
        <w:t>:</w:t>
      </w:r>
      <w:r w:rsidRPr="00152780">
        <w:t xml:space="preserve"> </w:t>
      </w:r>
      <w:r w:rsidR="00BB1B90" w:rsidRPr="00152780">
        <w:t>The developer did not provide any sensitivity test results to the review team. In particular, the review team was interested in sensitivity test results for</w:t>
      </w:r>
    </w:p>
    <w:p w14:paraId="11C2032B" w14:textId="77777777" w:rsidR="00BB1B90" w:rsidRPr="00152780" w:rsidRDefault="00BB1B90" w:rsidP="00BB1B90">
      <w:pPr>
        <w:pStyle w:val="Findings"/>
        <w:numPr>
          <w:ilvl w:val="0"/>
          <w:numId w:val="19"/>
        </w:numPr>
      </w:pPr>
      <w:r w:rsidRPr="00152780">
        <w:t>Variations in the alternative zenith angle function parameters and form</w:t>
      </w:r>
    </w:p>
    <w:p w14:paraId="5B0036DA" w14:textId="77777777" w:rsidR="00BB1B90" w:rsidRPr="00152780" w:rsidRDefault="00BB1B90" w:rsidP="00BB1B90">
      <w:pPr>
        <w:pStyle w:val="Findings"/>
        <w:numPr>
          <w:ilvl w:val="0"/>
          <w:numId w:val="19"/>
        </w:numPr>
      </w:pPr>
      <w:r w:rsidRPr="00152780">
        <w:t>Convergence with number of MEM igloo flux files</w:t>
      </w:r>
    </w:p>
    <w:p w14:paraId="324525CF" w14:textId="77777777" w:rsidR="00BB1B90" w:rsidRPr="00152780" w:rsidRDefault="00BB1B90" w:rsidP="00BB1B90">
      <w:pPr>
        <w:pStyle w:val="Findings"/>
        <w:numPr>
          <w:ilvl w:val="0"/>
          <w:numId w:val="19"/>
        </w:numPr>
      </w:pPr>
      <w:r w:rsidRPr="00152780">
        <w:t>Variation in results resulting from time integrations typical of sortie missions and not lunar base missions</w:t>
      </w:r>
    </w:p>
    <w:p w14:paraId="21C83D29" w14:textId="2397C684" w:rsidR="00BB1B90" w:rsidRPr="00514185" w:rsidRDefault="00BB1B90" w:rsidP="00F10F3A">
      <w:pPr>
        <w:pStyle w:val="Heading3"/>
      </w:pPr>
      <w:bookmarkStart w:id="617" w:name="_Toc80082858"/>
      <w:bookmarkEnd w:id="616"/>
      <w:r>
        <w:t>11.1.13</w:t>
      </w:r>
      <w:r>
        <w:tab/>
      </w:r>
      <w:r w:rsidRPr="00552342">
        <w:t xml:space="preserve">General </w:t>
      </w:r>
      <w:r w:rsidR="000E3163">
        <w:t>O</w:t>
      </w:r>
      <w:r w:rsidR="000E3163" w:rsidRPr="00552342">
        <w:t>bservations</w:t>
      </w:r>
      <w:bookmarkEnd w:id="617"/>
    </w:p>
    <w:p w14:paraId="19DF01E6" w14:textId="77777777" w:rsidR="00BB1B90" w:rsidRDefault="00BB1B90" w:rsidP="00BB1B90">
      <w:pPr>
        <w:pStyle w:val="BodyText"/>
      </w:pPr>
      <w:r w:rsidRPr="00552342">
        <w:t xml:space="preserve">Finally, the software review identified an additional set of four observations with regard to the source code and operation of the executable. </w:t>
      </w:r>
    </w:p>
    <w:p w14:paraId="1B588A48" w14:textId="5296909E" w:rsidR="00BB1B90" w:rsidRPr="00152780" w:rsidRDefault="006C68AB" w:rsidP="006C68AB">
      <w:pPr>
        <w:pStyle w:val="BodyText"/>
      </w:pPr>
      <w:bookmarkStart w:id="618" w:name="_Hlk80035975"/>
      <w:r w:rsidRPr="00152780">
        <w:rPr>
          <w:b/>
          <w:bCs/>
        </w:rPr>
        <w:t>Observation 5:</w:t>
      </w:r>
      <w:r w:rsidRPr="00152780">
        <w:t xml:space="preserve"> </w:t>
      </w:r>
      <w:commentRangeStart w:id="619"/>
      <w:r w:rsidR="00BB1B90" w:rsidRPr="00152780">
        <w:t xml:space="preserve">The MeMoSeE algorithm document </w:t>
      </w:r>
      <w:r w:rsidR="00C91E11" w:rsidRPr="00152780">
        <w:t>S</w:t>
      </w:r>
      <w:r w:rsidR="00BB1B90" w:rsidRPr="00152780">
        <w:t xml:space="preserve">ection 2.2 </w:t>
      </w:r>
      <w:commentRangeEnd w:id="619"/>
      <w:r w:rsidR="00E37155" w:rsidRPr="00152780">
        <w:rPr>
          <w:rStyle w:val="CommentReference"/>
        </w:rPr>
        <w:commentReference w:id="619"/>
      </w:r>
      <w:r w:rsidR="00BB1B90" w:rsidRPr="00152780">
        <w:t xml:space="preserve">is a list of seven loops with no work done in any but the first loop. Section 2.2 should refer to the other sections. </w:t>
      </w:r>
    </w:p>
    <w:p w14:paraId="2EBDA8B3" w14:textId="54258E3F" w:rsidR="00BB1B90" w:rsidRPr="00152780" w:rsidRDefault="006C68AB" w:rsidP="006C68AB">
      <w:pPr>
        <w:pStyle w:val="BodyText"/>
      </w:pPr>
      <w:r w:rsidRPr="00152780">
        <w:rPr>
          <w:b/>
          <w:bCs/>
        </w:rPr>
        <w:t>Observation 6:</w:t>
      </w:r>
      <w:r w:rsidRPr="00152780">
        <w:t xml:space="preserve"> </w:t>
      </w:r>
      <w:r w:rsidR="00BB1B90" w:rsidRPr="00152780">
        <w:t>The MeMoSeE algorithm document is missing the formula for the computation of ejecta mass flux from the ejecta mass increment for a single impact.</w:t>
      </w:r>
    </w:p>
    <w:p w14:paraId="3CFDABE0" w14:textId="7DAA1B96" w:rsidR="00BB1B90" w:rsidRPr="00152780" w:rsidRDefault="006C68AB" w:rsidP="006C68AB">
      <w:pPr>
        <w:pStyle w:val="BodyText"/>
      </w:pPr>
      <w:bookmarkStart w:id="620" w:name="_Hlk79675700"/>
      <w:r w:rsidRPr="00152780">
        <w:rPr>
          <w:b/>
          <w:bCs/>
        </w:rPr>
        <w:t>Observation 7:</w:t>
      </w:r>
      <w:r w:rsidRPr="00152780">
        <w:t xml:space="preserve"> </w:t>
      </w:r>
      <w:r w:rsidR="00BB1B90" w:rsidRPr="00152780">
        <w:t>The MeMoSeE algorithm document is missing the formula for the computation of the ejecta mass flux from the sporadic mass flux.</w:t>
      </w:r>
      <w:bookmarkStart w:id="621" w:name="_Hlk79675655"/>
    </w:p>
    <w:bookmarkEnd w:id="620"/>
    <w:p w14:paraId="6AB789D6" w14:textId="1E3DDF17" w:rsidR="00BB1B90" w:rsidRPr="00152780" w:rsidRDefault="006C68AB" w:rsidP="006C68AB">
      <w:pPr>
        <w:pStyle w:val="BodyText"/>
      </w:pPr>
      <w:r w:rsidRPr="00152780">
        <w:rPr>
          <w:b/>
          <w:bCs/>
        </w:rPr>
        <w:t>Observation 8:</w:t>
      </w:r>
      <w:r w:rsidRPr="00152780">
        <w:t xml:space="preserve"> </w:t>
      </w:r>
      <w:r w:rsidR="00BB1B90" w:rsidRPr="00152780">
        <w:t>The coupling parameter ejecta mass relation approaches zero as the ejecta speed approaches zero. MeMoSeE uses 100</w:t>
      </w:r>
      <w:r w:rsidR="00C91E11" w:rsidRPr="00152780">
        <w:t xml:space="preserve"> </w:t>
      </w:r>
      <w:r w:rsidR="00BB1B90" w:rsidRPr="00152780">
        <w:t>m/s but provides no reasoning for selecting this value. The NASA SP-8013 environment avoided this issue by clipping the relation at the minimum speed measured by Gault and Shoemaker.</w:t>
      </w:r>
      <w:bookmarkEnd w:id="621"/>
    </w:p>
    <w:p w14:paraId="4A94A64D" w14:textId="77B0B7F4" w:rsidR="00BD7A2A" w:rsidRDefault="009A73BF" w:rsidP="0012678B">
      <w:pPr>
        <w:pStyle w:val="Heading1"/>
      </w:pPr>
      <w:bookmarkStart w:id="622" w:name="_Toc80082859"/>
      <w:bookmarkEnd w:id="524"/>
      <w:bookmarkEnd w:id="618"/>
      <w:r>
        <w:t>1</w:t>
      </w:r>
      <w:r w:rsidR="00986C64">
        <w:t>2</w:t>
      </w:r>
      <w:r w:rsidR="00E47385">
        <w:t>.0</w:t>
      </w:r>
      <w:r w:rsidR="00E47385">
        <w:tab/>
        <w:t>Findings, Observations, and NESC Recommendations</w:t>
      </w:r>
      <w:bookmarkEnd w:id="525"/>
      <w:bookmarkEnd w:id="622"/>
    </w:p>
    <w:p w14:paraId="04D127C4" w14:textId="040D3F9B" w:rsidR="00BD7A2A" w:rsidRDefault="009A73BF">
      <w:pPr>
        <w:pStyle w:val="Heading2"/>
      </w:pPr>
      <w:bookmarkStart w:id="623" w:name="_Toc524074201"/>
      <w:bookmarkStart w:id="624" w:name="_Toc80082860"/>
      <w:bookmarkStart w:id="625" w:name="_Toc196556801"/>
      <w:bookmarkStart w:id="626" w:name="_Toc196556800"/>
      <w:r>
        <w:t>1</w:t>
      </w:r>
      <w:r w:rsidR="00986C64">
        <w:t>2</w:t>
      </w:r>
      <w:r w:rsidR="00E47385">
        <w:t>.1</w:t>
      </w:r>
      <w:r w:rsidR="00E47385">
        <w:tab/>
        <w:t>Findings</w:t>
      </w:r>
      <w:bookmarkEnd w:id="623"/>
      <w:bookmarkEnd w:id="624"/>
    </w:p>
    <w:p w14:paraId="4E5BC662" w14:textId="7CA478B6" w:rsidR="6FA6D195" w:rsidRPr="0012678B" w:rsidRDefault="6FA6D195" w:rsidP="0012678B">
      <w:pPr>
        <w:pStyle w:val="BodyTextKeepwithNext"/>
      </w:pPr>
      <w:r>
        <w:t>The following findings were identified</w:t>
      </w:r>
      <w:r w:rsidR="0032255E">
        <w:t xml:space="preserve"> by the assessment team during the course of this study</w:t>
      </w:r>
      <w:r>
        <w:t>:</w:t>
      </w:r>
    </w:p>
    <w:p w14:paraId="194A1DF3" w14:textId="172A1BF1" w:rsidR="0032255E" w:rsidRPr="0032255E" w:rsidRDefault="006C68AB" w:rsidP="00F10F3A">
      <w:pPr>
        <w:pStyle w:val="Findings"/>
        <w:numPr>
          <w:ilvl w:val="0"/>
          <w:numId w:val="24"/>
        </w:numPr>
      </w:pPr>
      <w:r w:rsidRPr="006C68AB">
        <w:t>The DSNE tables do provide the information necessary for Bumper micrometeoroid and orbital debris (MMOD) risk assessments</w:t>
      </w:r>
      <w:r w:rsidR="6FA6D195" w:rsidRPr="0032255E">
        <w:t>.</w:t>
      </w:r>
    </w:p>
    <w:p w14:paraId="40B3CC3B" w14:textId="5888EE15" w:rsidR="0032255E" w:rsidRPr="0012678B" w:rsidRDefault="006C68AB" w:rsidP="0012678B">
      <w:pPr>
        <w:pStyle w:val="Findings"/>
        <w:rPr>
          <w:color w:val="000000" w:themeColor="text1"/>
        </w:rPr>
      </w:pPr>
      <w:r w:rsidRPr="006C68AB">
        <w:rPr>
          <w:color w:val="000000" w:themeColor="text1"/>
        </w:rPr>
        <w:t>The NEO flux appears to be implemented incorrectly in the model. A meteoroid flux that is partially shielded by the Moon is rescaled using a NEO flux that contains no such shielding.</w:t>
      </w:r>
    </w:p>
    <w:p w14:paraId="6B44AE3C" w14:textId="0CC59429" w:rsidR="0032255E" w:rsidRPr="0012678B" w:rsidRDefault="006C68AB" w:rsidP="0012678B">
      <w:pPr>
        <w:pStyle w:val="Findings"/>
        <w:rPr>
          <w:color w:val="000000" w:themeColor="text1"/>
        </w:rPr>
      </w:pPr>
      <w:r w:rsidRPr="006C68AB">
        <w:rPr>
          <w:rFonts w:eastAsia="Calibri"/>
          <w:color w:val="000000" w:themeColor="text1"/>
        </w:rPr>
        <w:t>The model’s assumed angles of incidence of NEO impactors with respect to the Moon’s surface resembles the MEM high-density population. However, these directions should more closely resemble the low-density meteoroid population in MEM than the high-density population.</w:t>
      </w:r>
    </w:p>
    <w:p w14:paraId="72469698" w14:textId="223D1802" w:rsidR="0032255E" w:rsidRPr="0012678B" w:rsidRDefault="006C68AB" w:rsidP="0012678B">
      <w:pPr>
        <w:pStyle w:val="Findings"/>
      </w:pPr>
      <w:r w:rsidRPr="006C68AB">
        <w:t>The model adequately accounts for the LADEE ejecta particle size distribution measurements.</w:t>
      </w:r>
    </w:p>
    <w:p w14:paraId="03AE15FE" w14:textId="7BF23E2B" w:rsidR="0032255E" w:rsidRPr="0012678B" w:rsidRDefault="006C68AB" w:rsidP="0012678B">
      <w:pPr>
        <w:pStyle w:val="Findings"/>
      </w:pPr>
      <w:r w:rsidRPr="006C68AB">
        <w:t>The magnitude of ejecta yield in the model reasonably matches LADEE data.</w:t>
      </w:r>
    </w:p>
    <w:p w14:paraId="197F8E24" w14:textId="54A93AE7" w:rsidR="0032255E" w:rsidRPr="0012678B" w:rsidRDefault="006C68AB" w:rsidP="0012678B">
      <w:pPr>
        <w:pStyle w:val="Findings"/>
      </w:pPr>
      <w:r w:rsidRPr="006C68AB">
        <w:t>The model ejecta angular distribution does not reproduce LADEE measurements.</w:t>
      </w:r>
    </w:p>
    <w:p w14:paraId="44A89F18" w14:textId="6F046FDF" w:rsidR="0032255E" w:rsidRPr="0012678B" w:rsidRDefault="006C68AB" w:rsidP="0012678B">
      <w:pPr>
        <w:pStyle w:val="Findings"/>
      </w:pPr>
      <w:r w:rsidRPr="006C68AB">
        <w:lastRenderedPageBreak/>
        <w:t>The shape of the model’s ejecta speed distribution differs from the exponential distribution determined from LADEE observations.</w:t>
      </w:r>
    </w:p>
    <w:p w14:paraId="16939750" w14:textId="2C72122C" w:rsidR="0032255E" w:rsidRPr="0012678B" w:rsidRDefault="006C68AB" w:rsidP="0012678B">
      <w:pPr>
        <w:pStyle w:val="Findings"/>
      </w:pPr>
      <w:r w:rsidRPr="006C68AB">
        <w:t>The model focuses on particles ejected during the excavation phase of the impact process and does not account for jetted material expelled away from the impact site at low angles to the target’s surface and high velocities during the contact/compression phase.</w:t>
      </w:r>
    </w:p>
    <w:p w14:paraId="0656C89E" w14:textId="78B28B01" w:rsidR="0032255E" w:rsidRPr="0032255E" w:rsidRDefault="006C68AB" w:rsidP="0012678B">
      <w:pPr>
        <w:pStyle w:val="Findings"/>
      </w:pPr>
      <w:r w:rsidRPr="006C68AB">
        <w:t>The resurfacing rate (~80,000 years) caused by secondary impacts modeled with MeMoSeE agrees with statistics derived from temporal observations collected by the LROC NAC.</w:t>
      </w:r>
    </w:p>
    <w:p w14:paraId="0146DBDE" w14:textId="70579669" w:rsidR="0032255E" w:rsidRPr="005D42BD" w:rsidRDefault="006C68AB" w:rsidP="0012678B">
      <w:pPr>
        <w:pStyle w:val="Findings"/>
      </w:pPr>
      <w:r w:rsidRPr="006C68AB">
        <w:t>While the derived resurfacing rate is consistent with LROC measurements of secondary surface changes, the stochastic clustering of distal ejecta is not considered in the current model. LROC temporal image pairs (before/after observations) reveal secondary surface disturbances that are significantly larger (1 to 30 m in diameter) than the secondary impacts modeled in MeMoSeE (&lt;0.01 m). These observed secondary features are likely the result of the clustering of many secondary particles that impact the surface.</w:t>
      </w:r>
    </w:p>
    <w:p w14:paraId="42B4D352" w14:textId="5D2BA70B" w:rsidR="0032255E" w:rsidRPr="0012678B" w:rsidRDefault="006C68AB" w:rsidP="0012678B">
      <w:pPr>
        <w:pStyle w:val="Findings"/>
        <w:rPr>
          <w:b/>
          <w:bCs/>
        </w:rPr>
      </w:pPr>
      <w:r w:rsidRPr="006C68AB">
        <w:t>Monte Carlo results have been used to test the flux algorithms used in MeMoSeE.</w:t>
      </w:r>
    </w:p>
    <w:p w14:paraId="22DD1E27" w14:textId="7B74706C" w:rsidR="0032255E" w:rsidRPr="0012678B" w:rsidRDefault="006C68AB" w:rsidP="0012678B">
      <w:pPr>
        <w:pStyle w:val="Findings"/>
        <w:rPr>
          <w:b/>
          <w:bCs/>
        </w:rPr>
      </w:pPr>
      <w:r w:rsidRPr="006C68AB">
        <w:t>The flux of ascending ejecta (i.e., striking the asset “from below”) generated by primary impacts close to the asset can be of a similar order of magnitude as the flux of descending ejecta (i.e., striking the asset “from above”) due to impacts farther away. However, the ascending population is not currently included in the model. The detailed effect of this ascending component of the flux on an asset is dependent on the detailed shape of that asset.</w:t>
      </w:r>
    </w:p>
    <w:p w14:paraId="71332244" w14:textId="37D14BF4" w:rsidR="0032255E" w:rsidRPr="005D42BD" w:rsidRDefault="006C68AB" w:rsidP="0012678B">
      <w:pPr>
        <w:pStyle w:val="Findings"/>
      </w:pPr>
      <w:r w:rsidRPr="006C68AB">
        <w:t>The stochastic nature of the location of the primary impact flux, combined with the strong dependence of the flux on distance from the asset, mean that for any finite length of time, the actual number of secondaries impacting an asset may vary by several orders of magnitude from the mean value—much more than from standard Poisson sampling error. This stochastic nature of the flux appears to be the main driver in the uncertainty of the flux for any mission.</w:t>
      </w:r>
    </w:p>
    <w:p w14:paraId="1747CCE1" w14:textId="23DD829D" w:rsidR="0032255E" w:rsidRPr="0012678B" w:rsidRDefault="006C68AB" w:rsidP="0012678B">
      <w:pPr>
        <w:pStyle w:val="Findings"/>
        <w:rPr>
          <w:b/>
          <w:bCs/>
        </w:rPr>
      </w:pPr>
      <w:r w:rsidRPr="006C68AB">
        <w:rPr>
          <w:rFonts w:eastAsia="Calibri"/>
        </w:rPr>
        <w:t>The ejecta flux can be non-uniform over different geographical regions of the Moon and at different times. Temporal variations are typically factors of 2 and variations with latitude/longitude are typically factors of 5, but closer to factors of 2 when averaged over local time. However, these variations are still small compared to stochastic variations.</w:t>
      </w:r>
    </w:p>
    <w:p w14:paraId="0905F75E" w14:textId="53B5D5DB" w:rsidR="0032255E" w:rsidRPr="0012678B" w:rsidRDefault="006C68AB" w:rsidP="0012678B">
      <w:pPr>
        <w:pStyle w:val="Findings"/>
        <w:rPr>
          <w:b/>
          <w:bCs/>
        </w:rPr>
      </w:pPr>
      <w:r w:rsidRPr="006C68AB">
        <w:t>By including NEO sizes that rarely impact the Moon, the model may be overconservative in computing the quantity of ejecta produced by these objects in a typical year.</w:t>
      </w:r>
    </w:p>
    <w:p w14:paraId="34F904E7" w14:textId="2388B774" w:rsidR="0032255E" w:rsidRPr="0012678B" w:rsidRDefault="006C68AB" w:rsidP="0012678B">
      <w:pPr>
        <w:pStyle w:val="Findings"/>
        <w:rPr>
          <w:b/>
          <w:bCs/>
        </w:rPr>
      </w:pPr>
      <w:r w:rsidRPr="006C68AB">
        <w:t xml:space="preserve">Assuming the mass of the largest particle ejected by an impact cannot exceed the total ejected mass predicted by the Housen and Holsapple [ref. </w:t>
      </w:r>
      <w:r>
        <w:fldChar w:fldCharType="begin"/>
      </w:r>
      <w:r>
        <w:instrText xml:space="preserve"> NOTEREF _Ref80037089 \h </w:instrText>
      </w:r>
      <w:r>
        <w:fldChar w:fldCharType="separate"/>
      </w:r>
      <w:r w:rsidR="00B775DD">
        <w:t>20</w:t>
      </w:r>
      <w:r>
        <w:fldChar w:fldCharType="end"/>
      </w:r>
      <w:r w:rsidRPr="006C68AB">
        <w:t>] equations, then the model may produce estimates of the hazardous ejecta flux that are a factor of 3 to 4 too high.</w:t>
      </w:r>
    </w:p>
    <w:p w14:paraId="17ACC5FD" w14:textId="3F45CC2F" w:rsidR="0032255E" w:rsidRPr="0012678B" w:rsidRDefault="006C68AB" w:rsidP="0012678B">
      <w:pPr>
        <w:pStyle w:val="Findings"/>
        <w:rPr>
          <w:b/>
          <w:bCs/>
        </w:rPr>
      </w:pPr>
      <w:r w:rsidRPr="006C68AB">
        <w:rPr>
          <w:rFonts w:eastAsia="Calibri"/>
        </w:rPr>
        <w:t>The model uses a soil size distribution characteristic of a single submature soil.</w:t>
      </w:r>
    </w:p>
    <w:p w14:paraId="46ED6C24" w14:textId="18C35332" w:rsidR="0032255E" w:rsidRPr="0012678B" w:rsidRDefault="006C68AB" w:rsidP="0012678B">
      <w:pPr>
        <w:pStyle w:val="Findings"/>
        <w:rPr>
          <w:b/>
          <w:bCs/>
        </w:rPr>
      </w:pPr>
      <w:r w:rsidRPr="006C68AB">
        <w:t>Using the observed regolith particle size distribution instead of the average value used by the model results in an increase in ejecta flux by a factor of 1.6 to 4 for the sizes of most interest to the HLS design.</w:t>
      </w:r>
      <w:r w:rsidR="66B506F5" w:rsidRPr="00E24A72">
        <w:t xml:space="preserve"> </w:t>
      </w:r>
    </w:p>
    <w:p w14:paraId="48378F4C" w14:textId="4161FE96" w:rsidR="0032255E" w:rsidRPr="0012678B" w:rsidRDefault="006C68AB" w:rsidP="0012678B">
      <w:pPr>
        <w:pStyle w:val="Findings"/>
        <w:rPr>
          <w:b/>
          <w:bCs/>
        </w:rPr>
      </w:pPr>
      <w:r w:rsidRPr="006C68AB">
        <w:lastRenderedPageBreak/>
        <w:t>Ejecta mass scaling for impacts by NEOs 1 m to 1 km in diameter uses soil as the target material, but basalt is more appropriate because the impactor will push through the soil layer and contact the basalt layer below.</w:t>
      </w:r>
    </w:p>
    <w:p w14:paraId="6EFF649C" w14:textId="474989E2" w:rsidR="0032255E" w:rsidRPr="0012678B" w:rsidRDefault="006C68AB" w:rsidP="0012678B">
      <w:pPr>
        <w:pStyle w:val="Findings"/>
        <w:rPr>
          <w:b/>
          <w:bCs/>
        </w:rPr>
      </w:pPr>
      <w:r w:rsidRPr="006C68AB">
        <w:t>The relative HLS penetration risk from lunar ejecta compared to total penetration risk while on the lunar surface is dependent on spacecraft construction. The ratio of the lunar ejecta penetration risk to the total penetration risk can vary from less than a few percent up to half of the total risk while on the lunar surface.</w:t>
      </w:r>
    </w:p>
    <w:p w14:paraId="29C00C93" w14:textId="782F46AD" w:rsidR="0032255E" w:rsidRDefault="006C68AB" w:rsidP="0012678B">
      <w:pPr>
        <w:pStyle w:val="Findings"/>
        <w:rPr>
          <w:b/>
          <w:bCs/>
        </w:rPr>
      </w:pPr>
      <w:r w:rsidRPr="006C68AB">
        <w:t>The use of only three ejecta velocity bins overestimates penetration risk by a factor of 1.4. Three bins are conservative and adequate for an engineering model.</w:t>
      </w:r>
    </w:p>
    <w:p w14:paraId="145DDDAE" w14:textId="2EB4B177" w:rsidR="6FA6D195" w:rsidRDefault="006C68AB" w:rsidP="0012678B">
      <w:pPr>
        <w:pStyle w:val="Findings"/>
      </w:pPr>
      <w:r w:rsidRPr="006C68AB">
        <w:t>Ascending ejecta particles from nearby primary impacts can have speeds greater than escape velocity. This will contribute to the overall MMOD risk for the assessed asset.</w:t>
      </w:r>
    </w:p>
    <w:p w14:paraId="1B45F762" w14:textId="5B6AA0A7" w:rsidR="00E37155" w:rsidRDefault="006C68AB" w:rsidP="00E37155">
      <w:pPr>
        <w:pStyle w:val="Findings"/>
      </w:pPr>
      <w:r w:rsidRPr="006C68AB">
        <w:t>The MeMoSeE software does not compile with the Intel c++ compiler.</w:t>
      </w:r>
    </w:p>
    <w:p w14:paraId="66303D3F" w14:textId="381AB7C0" w:rsidR="00E37155" w:rsidRDefault="006C68AB" w:rsidP="00E37155">
      <w:pPr>
        <w:pStyle w:val="Findings"/>
      </w:pPr>
      <w:r w:rsidRPr="006C68AB">
        <w:t>MeMoSeE would not run when compiled debug with the Intel c++ compiler after fixing the compilation error. The runtime error was an array out of bound error. Modification of the source code is required before the executable will run.</w:t>
      </w:r>
    </w:p>
    <w:p w14:paraId="63AA8123" w14:textId="6EB31B90" w:rsidR="00E37155" w:rsidRDefault="006C68AB" w:rsidP="00E37155">
      <w:pPr>
        <w:pStyle w:val="Findings"/>
      </w:pPr>
      <w:r w:rsidRPr="006C68AB">
        <w:t>The MeMoSeE software does not provide the number flux required by the Bumper MMOD risk tool. One must multiply the MeMoSeE result by the number of ejecta particles per unit mass to convert the reported mass flux to a number flux.</w:t>
      </w:r>
    </w:p>
    <w:p w14:paraId="1F290118" w14:textId="4D8E2D72" w:rsidR="00E37155" w:rsidRDefault="006C68AB" w:rsidP="00E37155">
      <w:pPr>
        <w:pStyle w:val="Findings"/>
      </w:pPr>
      <w:r w:rsidRPr="006C68AB">
        <w:t>The MeMoSeE software does not implement the alternative zenith angle function Eq.</w:t>
      </w:r>
      <w:r>
        <w:t> </w:t>
      </w:r>
      <w:r w:rsidRPr="006C68AB">
        <w:t xml:space="preserve">2.29 of Reference </w:t>
      </w:r>
      <w:r>
        <w:fldChar w:fldCharType="begin"/>
      </w:r>
      <w:r>
        <w:instrText xml:space="preserve"> NOTEREF _Ref79052953 \h </w:instrText>
      </w:r>
      <w:r>
        <w:fldChar w:fldCharType="separate"/>
      </w:r>
      <w:r w:rsidR="00B775DD">
        <w:t>37</w:t>
      </w:r>
      <w:r>
        <w:fldChar w:fldCharType="end"/>
      </w:r>
      <w:r w:rsidRPr="006C68AB">
        <w:t xml:space="preserve"> in software correctly. The developer implemented the exponent a as a at one place in the code and as a squared at a second place.</w:t>
      </w:r>
    </w:p>
    <w:p w14:paraId="031BC658" w14:textId="44D6CDA1" w:rsidR="00E37155" w:rsidRDefault="006C68AB" w:rsidP="00E37155">
      <w:pPr>
        <w:pStyle w:val="Findings"/>
      </w:pPr>
      <w:r w:rsidRPr="006C68AB">
        <w:t>The MeMoSeE software uses the ejecta particle density for the regolith bulk density in the distribution of ejecta mass launched with speeds larger than v.</w:t>
      </w:r>
    </w:p>
    <w:p w14:paraId="5B94E287" w14:textId="55A0F368" w:rsidR="00E37155" w:rsidRDefault="006C68AB" w:rsidP="00E37155">
      <w:pPr>
        <w:pStyle w:val="Findings"/>
      </w:pPr>
      <w:r w:rsidRPr="006C68AB">
        <w:t xml:space="preserve">Equation 2.113 on page 27 of Reference </w:t>
      </w:r>
      <w:r>
        <w:fldChar w:fldCharType="begin"/>
      </w:r>
      <w:r>
        <w:instrText xml:space="preserve"> NOTEREF _Ref79052953 \h </w:instrText>
      </w:r>
      <w:r>
        <w:fldChar w:fldCharType="separate"/>
      </w:r>
      <w:r w:rsidR="00B775DD">
        <w:t>37</w:t>
      </w:r>
      <w:r>
        <w:fldChar w:fldCharType="end"/>
      </w:r>
      <w:r w:rsidRPr="006C68AB">
        <w:t xml:space="preserve"> is incorrect.</w:t>
      </w:r>
    </w:p>
    <w:p w14:paraId="79C33699" w14:textId="7E4BAF11" w:rsidR="00E37155" w:rsidRDefault="006C68AB" w:rsidP="00E37155">
      <w:pPr>
        <w:pStyle w:val="Findings"/>
      </w:pPr>
      <w:r w:rsidRPr="006C68AB">
        <w:t>The fractal integration generates NaN values.</w:t>
      </w:r>
    </w:p>
    <w:p w14:paraId="51128F75" w14:textId="569EE0CB" w:rsidR="00E37155" w:rsidRDefault="006C68AB" w:rsidP="00E37155">
      <w:pPr>
        <w:pStyle w:val="Findings"/>
      </w:pPr>
      <w:r w:rsidRPr="006C68AB">
        <w:t>The MeMoSeE software does not compute the dependence of ejecta mass flux on launch speed correctly. It is not clear at this time whether this is an issue with the algorithm or the software implementation of the algorithm. This is a crucial error making this version of the code unsuited to spacecraft design.</w:t>
      </w:r>
    </w:p>
    <w:p w14:paraId="5016495B" w14:textId="28F20CEC" w:rsidR="00E37155" w:rsidRDefault="006C68AB" w:rsidP="00E37155">
      <w:pPr>
        <w:pStyle w:val="Findings"/>
      </w:pPr>
      <w:r w:rsidRPr="006C68AB">
        <w:t>MeMoSeE never sets the sporadic-meteoroid impact angle variable to the value of the impact angle within the scope of the integration, hence it defaults to the runtime initialization value of zero.</w:t>
      </w:r>
    </w:p>
    <w:p w14:paraId="0208F756" w14:textId="2E3186B1" w:rsidR="00E37155" w:rsidRDefault="006C68AB" w:rsidP="00E37155">
      <w:pPr>
        <w:pStyle w:val="Findings"/>
      </w:pPr>
      <w:r w:rsidRPr="006C68AB">
        <w:t>MeMoSeE calculates the values for the sporadic meteoroid approach direction elevation angle and does not get the same values as the MEM 3 igloo file.</w:t>
      </w:r>
    </w:p>
    <w:p w14:paraId="2D055877" w14:textId="26F36874" w:rsidR="00E37155" w:rsidRDefault="006C68AB" w:rsidP="00E37155">
      <w:pPr>
        <w:pStyle w:val="Findings"/>
      </w:pPr>
      <w:r w:rsidRPr="006C68AB">
        <w:t>The developer did not provide any software verification-test results to the review team.</w:t>
      </w:r>
    </w:p>
    <w:p w14:paraId="411F85E1" w14:textId="0EEF7FC3" w:rsidR="00E37155" w:rsidRDefault="006C68AB" w:rsidP="00E37155">
      <w:pPr>
        <w:pStyle w:val="Findings"/>
      </w:pPr>
      <w:r w:rsidRPr="006C68AB">
        <w:t>The developer did not provide any sensitivity test results to the review team. In particular, the review team was interested in sensitivity test results for</w:t>
      </w:r>
    </w:p>
    <w:p w14:paraId="715FDF81" w14:textId="76254343" w:rsidR="00E37155" w:rsidRDefault="00E37155" w:rsidP="00E37155">
      <w:pPr>
        <w:pStyle w:val="ListBullet2"/>
        <w:tabs>
          <w:tab w:val="clear" w:pos="720"/>
        </w:tabs>
        <w:ind w:left="1080"/>
      </w:pPr>
      <w:r>
        <w:t>Variations in the alternative zenith angle function parameters and form</w:t>
      </w:r>
    </w:p>
    <w:p w14:paraId="060E3EBE" w14:textId="1CC110C5" w:rsidR="00E37155" w:rsidRDefault="00E37155" w:rsidP="00E37155">
      <w:pPr>
        <w:pStyle w:val="ListBullet2"/>
        <w:tabs>
          <w:tab w:val="clear" w:pos="720"/>
        </w:tabs>
        <w:ind w:left="1080"/>
      </w:pPr>
      <w:r>
        <w:t>Convergence with number of MEM igloo flux files</w:t>
      </w:r>
    </w:p>
    <w:p w14:paraId="6B89C1A2" w14:textId="4A26DDD5" w:rsidR="00E37155" w:rsidRDefault="00E37155" w:rsidP="00E37155">
      <w:pPr>
        <w:pStyle w:val="ListBullet2"/>
        <w:tabs>
          <w:tab w:val="clear" w:pos="720"/>
        </w:tabs>
        <w:ind w:left="1080"/>
      </w:pPr>
      <w:r>
        <w:lastRenderedPageBreak/>
        <w:t>Variation in results resulting from time integrations typical of sortie missions and not lunar base missions</w:t>
      </w:r>
    </w:p>
    <w:p w14:paraId="13CA2743" w14:textId="44A8712C" w:rsidR="6FA6D195" w:rsidRPr="0012678B" w:rsidRDefault="6FA6D195" w:rsidP="0012678B">
      <w:pPr>
        <w:pStyle w:val="Heading2"/>
      </w:pPr>
      <w:bookmarkStart w:id="627" w:name="_Toc524074203"/>
      <w:bookmarkStart w:id="628" w:name="_Toc80082861"/>
      <w:r>
        <w:t>1</w:t>
      </w:r>
      <w:r w:rsidR="00986C64">
        <w:t>2</w:t>
      </w:r>
      <w:r>
        <w:t>.2</w:t>
      </w:r>
      <w:r w:rsidR="009A73BF">
        <w:tab/>
      </w:r>
      <w:bookmarkEnd w:id="625"/>
      <w:r>
        <w:t>Observations</w:t>
      </w:r>
      <w:bookmarkEnd w:id="627"/>
      <w:bookmarkEnd w:id="628"/>
    </w:p>
    <w:p w14:paraId="247DEA20" w14:textId="4321A55A" w:rsidR="005E16DD" w:rsidRPr="005E16DD" w:rsidRDefault="005E16DD" w:rsidP="005E16DD">
      <w:pPr>
        <w:pStyle w:val="Observations"/>
        <w:ind w:left="720" w:hanging="720"/>
      </w:pPr>
      <w:bookmarkStart w:id="629" w:name="_Toc196556802"/>
      <w:bookmarkStart w:id="630" w:name="_Toc524074204"/>
      <w:bookmarkEnd w:id="626"/>
      <w:r w:rsidRPr="005E16DD">
        <w:t>The radius of the Moon used in MeMoSeE is 1737.1 km instead of the traditional 1737.4 km. The 1737.1-km value is also used by the model when calculating the escape velocity.</w:t>
      </w:r>
    </w:p>
    <w:p w14:paraId="0D8B9CE7" w14:textId="7CD13EB0" w:rsidR="005E16DD" w:rsidRPr="005E16DD" w:rsidRDefault="005E16DD" w:rsidP="005E16DD">
      <w:pPr>
        <w:pStyle w:val="Observations"/>
        <w:ind w:left="720" w:hanging="720"/>
      </w:pPr>
      <w:r w:rsidRPr="005E16DD">
        <w:t>The model name “Meteoroid Model of Secondary Ejecta” does not accurately and unambiguously describe the environment modeled and the acronym (MeMoSeE, pronounced “mimosa”) is difficult to type and unclear how to pronounce.</w:t>
      </w:r>
    </w:p>
    <w:p w14:paraId="400F0423" w14:textId="025EF3B5" w:rsidR="005E16DD" w:rsidRPr="005E16DD" w:rsidRDefault="005E16DD" w:rsidP="005E16DD">
      <w:pPr>
        <w:pStyle w:val="Observations"/>
        <w:ind w:left="720" w:hanging="720"/>
      </w:pPr>
      <w:r w:rsidRPr="005E16DD">
        <w:t>Both the model acronym and documentation use the term “secondary ejecta.” This term can be ambiguous, as it can be confused with other phenomena on the Moon.</w:t>
      </w:r>
    </w:p>
    <w:p w14:paraId="1B1E91BA" w14:textId="0FB80D58" w:rsidR="005E16DD" w:rsidRPr="005E16DD" w:rsidRDefault="005E16DD" w:rsidP="005E16DD">
      <w:pPr>
        <w:pStyle w:val="Observations"/>
        <w:ind w:left="720" w:hanging="720"/>
        <w:rPr>
          <w:sz w:val="21"/>
          <w:szCs w:val="21"/>
        </w:rPr>
      </w:pPr>
      <w:r w:rsidRPr="005E16DD">
        <w:t>With some code modifications, the model could help assess the distribution of secondaries around impact sites, particularly the distal ejecta identified in LROC images around newly formed impacts.</w:t>
      </w:r>
    </w:p>
    <w:p w14:paraId="7EC94C55" w14:textId="77777777" w:rsidR="005E16DD" w:rsidRPr="005E16DD" w:rsidRDefault="005E16DD" w:rsidP="005E16DD">
      <w:pPr>
        <w:pStyle w:val="Observations"/>
        <w:ind w:left="720" w:hanging="720"/>
      </w:pPr>
      <w:commentRangeStart w:id="631"/>
      <w:r w:rsidRPr="005E16DD">
        <w:t xml:space="preserve">The MeMoSeE algorithm document Section 2.2 </w:t>
      </w:r>
      <w:commentRangeEnd w:id="631"/>
      <w:r w:rsidRPr="005E16DD">
        <w:rPr>
          <w:rStyle w:val="CommentReference"/>
          <w:rFonts w:eastAsia="Times New Roman"/>
          <w:color w:val="auto"/>
          <w:szCs w:val="20"/>
        </w:rPr>
        <w:commentReference w:id="631"/>
      </w:r>
      <w:r w:rsidRPr="005E16DD">
        <w:t xml:space="preserve">is a list of seven loops with no work done in any but the first loop. Section 2.2 should refer to the other sections. </w:t>
      </w:r>
    </w:p>
    <w:p w14:paraId="0B8248D3" w14:textId="77777777" w:rsidR="005E16DD" w:rsidRPr="005E16DD" w:rsidRDefault="005E16DD" w:rsidP="005E16DD">
      <w:pPr>
        <w:pStyle w:val="Observations"/>
        <w:ind w:left="720" w:hanging="720"/>
      </w:pPr>
      <w:r w:rsidRPr="005E16DD">
        <w:t>The MeMoSeE algorithm document is missing the formula for the computation of ejecta mass flux from the ejecta mass increment for a single impact.</w:t>
      </w:r>
    </w:p>
    <w:p w14:paraId="20308884" w14:textId="77777777" w:rsidR="005E16DD" w:rsidRPr="005E16DD" w:rsidRDefault="005E16DD" w:rsidP="005E16DD">
      <w:pPr>
        <w:pStyle w:val="Observations"/>
        <w:ind w:left="720" w:hanging="720"/>
      </w:pPr>
      <w:r w:rsidRPr="005E16DD">
        <w:t>The MeMoSeE algorithm document is missing the formula for the computation of the ejecta mass flux from the sporadic mass flux.</w:t>
      </w:r>
    </w:p>
    <w:p w14:paraId="00F1FCD5" w14:textId="77777777" w:rsidR="005E16DD" w:rsidRPr="005E16DD" w:rsidRDefault="005E16DD" w:rsidP="005E16DD">
      <w:pPr>
        <w:pStyle w:val="Observations"/>
        <w:ind w:left="720" w:hanging="720"/>
      </w:pPr>
      <w:r w:rsidRPr="005E16DD">
        <w:t>The coupling parameter ejecta mass relation approaches zero as the ejecta speed approaches zero. MeMoSeE uses 100 m/s but provides no reasoning for selecting this value. The NASA SP-8013 environment avoided this issue by clipping the relation at the minimum speed measured by Gault and Shoemaker.</w:t>
      </w:r>
    </w:p>
    <w:p w14:paraId="506A50DE" w14:textId="673FEFDB" w:rsidR="6FA6D195" w:rsidRPr="0012678B" w:rsidRDefault="6FA6D195" w:rsidP="0012678B">
      <w:pPr>
        <w:pStyle w:val="Heading2"/>
      </w:pPr>
      <w:bookmarkStart w:id="632" w:name="_Toc80082862"/>
      <w:r>
        <w:t>1</w:t>
      </w:r>
      <w:r w:rsidR="00986C64">
        <w:t>2</w:t>
      </w:r>
      <w:r>
        <w:t>.3</w:t>
      </w:r>
      <w:r w:rsidR="002609C1">
        <w:tab/>
      </w:r>
      <w:r>
        <w:t>NESC Recommendations</w:t>
      </w:r>
      <w:bookmarkEnd w:id="629"/>
      <w:bookmarkEnd w:id="630"/>
      <w:bookmarkEnd w:id="632"/>
    </w:p>
    <w:p w14:paraId="01F38921" w14:textId="48DCE3EE" w:rsidR="6FA6D195" w:rsidRPr="0032255E" w:rsidRDefault="00152780" w:rsidP="0012678B">
      <w:pPr>
        <w:pStyle w:val="Recommendations"/>
      </w:pPr>
      <w:r w:rsidRPr="00152780">
        <w:t>Use the canonical value of 1737.4 km for the geometrically averaged lunar radius.</w:t>
      </w:r>
      <w:r w:rsidR="6FA6D195" w:rsidRPr="0032255E">
        <w:t xml:space="preserve"> </w:t>
      </w:r>
      <w:r w:rsidR="00743DCB" w:rsidRPr="00743DCB">
        <w:rPr>
          <w:b/>
          <w:bCs/>
          <w:i/>
          <w:iCs/>
        </w:rPr>
        <w:t>(O-</w:t>
      </w:r>
      <w:r w:rsidR="6FA6D195" w:rsidRPr="00743DCB">
        <w:rPr>
          <w:b/>
          <w:bCs/>
          <w:i/>
          <w:iCs/>
        </w:rPr>
        <w:t>1</w:t>
      </w:r>
      <w:r w:rsidR="00743DCB" w:rsidRPr="00743DCB">
        <w:rPr>
          <w:b/>
          <w:bCs/>
          <w:i/>
          <w:iCs/>
        </w:rPr>
        <w:t>)</w:t>
      </w:r>
    </w:p>
    <w:p w14:paraId="1FEBB167" w14:textId="1FDC8410" w:rsidR="6FA6D195" w:rsidRPr="0032255E" w:rsidRDefault="00152780" w:rsidP="0012678B">
      <w:pPr>
        <w:pStyle w:val="Recommendations"/>
      </w:pPr>
      <w:r w:rsidRPr="00152780">
        <w:t>Consider changing the model name and acronym to those that emphasize accuracy and ease of use. For example, “Lunar Ejecta Engineering Model (LEEM)” would be clear, accurate, and simple to type and pronounce.</w:t>
      </w:r>
      <w:r w:rsidR="6FA6D195" w:rsidRPr="0032255E">
        <w:t xml:space="preserve"> </w:t>
      </w:r>
      <w:r w:rsidR="00743DCB" w:rsidRPr="00743DCB">
        <w:rPr>
          <w:b/>
          <w:bCs/>
          <w:i/>
          <w:iCs/>
        </w:rPr>
        <w:t>(O-2, O-3)</w:t>
      </w:r>
    </w:p>
    <w:p w14:paraId="4F408BB4" w14:textId="797A2275" w:rsidR="6FA6D195" w:rsidRPr="0032255E" w:rsidRDefault="00152780" w:rsidP="0012678B">
      <w:pPr>
        <w:pStyle w:val="Recommendations"/>
      </w:pPr>
      <w:r w:rsidRPr="00152780">
        <w:t xml:space="preserve">Use the terms “secondaries,” “secondary environment,” or “ejecta” in place of “secondary ejecta.” </w:t>
      </w:r>
      <w:r w:rsidR="00743DCB" w:rsidRPr="00743DCB">
        <w:rPr>
          <w:b/>
          <w:bCs/>
          <w:i/>
          <w:iCs/>
        </w:rPr>
        <w:t>(O-3)</w:t>
      </w:r>
    </w:p>
    <w:p w14:paraId="744BAC12" w14:textId="0307F536" w:rsidR="6FA6D195" w:rsidRPr="0032255E" w:rsidRDefault="00152780" w:rsidP="0012678B">
      <w:pPr>
        <w:pStyle w:val="Recommendations"/>
      </w:pPr>
      <w:r w:rsidRPr="00152780">
        <w:t xml:space="preserve">The meteoroid-to-NEO flux scaling should be conducted using the meteoroid flux on a flat plate facing away from the lunar surface and the NEO flux on the lunar surface per unit surface area. </w:t>
      </w:r>
      <w:r w:rsidR="00743DCB" w:rsidRPr="00743DCB">
        <w:rPr>
          <w:b/>
          <w:bCs/>
          <w:i/>
          <w:iCs/>
        </w:rPr>
        <w:t>(F-2)</w:t>
      </w:r>
    </w:p>
    <w:p w14:paraId="20958AE0" w14:textId="0CF37274" w:rsidR="6FA6D195" w:rsidRPr="0012678B" w:rsidRDefault="00152780" w:rsidP="0012678B">
      <w:pPr>
        <w:pStyle w:val="Recommendations"/>
      </w:pPr>
      <w:r w:rsidRPr="00152780">
        <w:t xml:space="preserve">Consider replacing the NEO angular distribution with that of the low-density MEM population. </w:t>
      </w:r>
      <w:r w:rsidR="00743DCB" w:rsidRPr="00743DCB">
        <w:rPr>
          <w:b/>
          <w:bCs/>
          <w:i/>
          <w:iCs/>
        </w:rPr>
        <w:t>(F-</w:t>
      </w:r>
      <w:r w:rsidR="00743DCB">
        <w:rPr>
          <w:b/>
          <w:bCs/>
          <w:i/>
          <w:iCs/>
        </w:rPr>
        <w:t>3</w:t>
      </w:r>
      <w:r w:rsidR="00743DCB" w:rsidRPr="00743DCB">
        <w:rPr>
          <w:b/>
          <w:bCs/>
          <w:i/>
          <w:iCs/>
        </w:rPr>
        <w:t>)</w:t>
      </w:r>
    </w:p>
    <w:p w14:paraId="78844E81" w14:textId="4E38C33C" w:rsidR="6FA6D195" w:rsidRPr="0032255E" w:rsidRDefault="00152780" w:rsidP="0012678B">
      <w:pPr>
        <w:pStyle w:val="Recommendations"/>
      </w:pPr>
      <w:r w:rsidRPr="00152780">
        <w:t xml:space="preserve">Incorporate LADEE ejecta angular distributions into the model. If the resulting assessed risks are significantly different, permanently incorporate the LADEE ejecta angular distributions into the model. </w:t>
      </w:r>
      <w:r w:rsidR="00743DCB" w:rsidRPr="00743DCB">
        <w:rPr>
          <w:b/>
          <w:bCs/>
          <w:i/>
          <w:iCs/>
        </w:rPr>
        <w:t>(F-</w:t>
      </w:r>
      <w:r w:rsidR="00743DCB">
        <w:rPr>
          <w:b/>
          <w:bCs/>
          <w:i/>
          <w:iCs/>
        </w:rPr>
        <w:t>6</w:t>
      </w:r>
      <w:r w:rsidR="00743DCB" w:rsidRPr="00743DCB">
        <w:rPr>
          <w:b/>
          <w:bCs/>
          <w:i/>
          <w:iCs/>
        </w:rPr>
        <w:t>)</w:t>
      </w:r>
    </w:p>
    <w:p w14:paraId="21642708" w14:textId="64EA582B" w:rsidR="6FA6D195" w:rsidRPr="0012678B" w:rsidRDefault="00152780" w:rsidP="0012678B">
      <w:pPr>
        <w:pStyle w:val="Recommendations"/>
      </w:pPr>
      <w:r w:rsidRPr="00152780">
        <w:lastRenderedPageBreak/>
        <w:t xml:space="preserve">Incorporate LADEE ejecta speed distributions into the model. If the resulting assessed risks are significantly different, permanently incorporate the LADEE ejecta speed distributions into the model. </w:t>
      </w:r>
      <w:r w:rsidR="00743DCB" w:rsidRPr="00743DCB">
        <w:rPr>
          <w:b/>
          <w:bCs/>
          <w:i/>
          <w:iCs/>
        </w:rPr>
        <w:t>(F-</w:t>
      </w:r>
      <w:r w:rsidR="00743DCB">
        <w:rPr>
          <w:b/>
          <w:bCs/>
          <w:i/>
          <w:iCs/>
        </w:rPr>
        <w:t>7</w:t>
      </w:r>
      <w:r w:rsidR="00743DCB" w:rsidRPr="00743DCB">
        <w:rPr>
          <w:b/>
          <w:bCs/>
          <w:i/>
          <w:iCs/>
        </w:rPr>
        <w:t>)</w:t>
      </w:r>
    </w:p>
    <w:p w14:paraId="71C8AB63" w14:textId="1F5B2259" w:rsidR="6FA6D195" w:rsidRPr="0012678B" w:rsidRDefault="00152780" w:rsidP="0012678B">
      <w:pPr>
        <w:pStyle w:val="Recommendations"/>
      </w:pPr>
      <w:r w:rsidRPr="00152780">
        <w:t xml:space="preserve">Incorporate jetted material expelled during the impact contact/compression phase into future versions of the model. </w:t>
      </w:r>
      <w:r w:rsidR="00743DCB" w:rsidRPr="00743DCB">
        <w:rPr>
          <w:b/>
          <w:bCs/>
          <w:i/>
          <w:iCs/>
        </w:rPr>
        <w:t>(F-</w:t>
      </w:r>
      <w:r w:rsidR="00743DCB">
        <w:rPr>
          <w:b/>
          <w:bCs/>
          <w:i/>
          <w:iCs/>
        </w:rPr>
        <w:t>8</w:t>
      </w:r>
      <w:r w:rsidR="00743DCB" w:rsidRPr="00743DCB">
        <w:rPr>
          <w:b/>
          <w:bCs/>
          <w:i/>
          <w:iCs/>
        </w:rPr>
        <w:t>)</w:t>
      </w:r>
    </w:p>
    <w:p w14:paraId="6E011868" w14:textId="13B95D58" w:rsidR="6FA6D195" w:rsidRPr="0012678B" w:rsidRDefault="00152780" w:rsidP="0012678B">
      <w:pPr>
        <w:pStyle w:val="Recommendations"/>
      </w:pPr>
      <w:r w:rsidRPr="00152780">
        <w:t xml:space="preserve">Consider modifying the model to account for the clustering of secondary particles impacting the surface. This should not affect the average flux of secondary particles, however the risk to a surface asset may increase if impacted by multiple, closer packed particles. </w:t>
      </w:r>
      <w:r w:rsidR="00743DCB" w:rsidRPr="00743DCB">
        <w:rPr>
          <w:b/>
          <w:bCs/>
          <w:i/>
          <w:iCs/>
        </w:rPr>
        <w:t>(F-</w:t>
      </w:r>
      <w:r w:rsidR="00743DCB">
        <w:rPr>
          <w:b/>
          <w:bCs/>
          <w:i/>
          <w:iCs/>
        </w:rPr>
        <w:t>10</w:t>
      </w:r>
      <w:r w:rsidR="00743DCB" w:rsidRPr="00743DCB">
        <w:rPr>
          <w:b/>
          <w:bCs/>
          <w:i/>
          <w:iCs/>
        </w:rPr>
        <w:t>)</w:t>
      </w:r>
    </w:p>
    <w:p w14:paraId="4221767B" w14:textId="52CAFFE3" w:rsidR="6FA6D195" w:rsidRPr="0012678B" w:rsidRDefault="00152780" w:rsidP="0012678B">
      <w:pPr>
        <w:pStyle w:val="Recommendations"/>
      </w:pPr>
      <w:r w:rsidRPr="00152780">
        <w:t xml:space="preserve">Use the Monte Carlo flux calculation results provided to verify model flux calculations. </w:t>
      </w:r>
      <w:r w:rsidR="00743DCB" w:rsidRPr="00743DCB">
        <w:rPr>
          <w:b/>
          <w:bCs/>
          <w:i/>
          <w:iCs/>
        </w:rPr>
        <w:t>(F-</w:t>
      </w:r>
      <w:r w:rsidR="00743DCB">
        <w:rPr>
          <w:b/>
          <w:bCs/>
          <w:i/>
          <w:iCs/>
        </w:rPr>
        <w:t>11</w:t>
      </w:r>
      <w:r w:rsidR="00743DCB" w:rsidRPr="00743DCB">
        <w:rPr>
          <w:b/>
          <w:bCs/>
          <w:i/>
          <w:iCs/>
        </w:rPr>
        <w:t>)</w:t>
      </w:r>
    </w:p>
    <w:p w14:paraId="30F759A6" w14:textId="57DA1744" w:rsidR="6FA6D195" w:rsidRPr="0012678B" w:rsidRDefault="00152780" w:rsidP="0012678B">
      <w:pPr>
        <w:pStyle w:val="Recommendations"/>
      </w:pPr>
      <w:r w:rsidRPr="00152780">
        <w:t xml:space="preserve">Include in future versions of the model effects of ascending ejecta from primary impacts that occur very close to the asset. </w:t>
      </w:r>
      <w:r w:rsidR="00743DCB" w:rsidRPr="00743DCB">
        <w:rPr>
          <w:b/>
          <w:bCs/>
          <w:i/>
          <w:iCs/>
        </w:rPr>
        <w:t>(F-</w:t>
      </w:r>
      <w:r w:rsidR="00743DCB">
        <w:rPr>
          <w:b/>
          <w:bCs/>
          <w:i/>
          <w:iCs/>
        </w:rPr>
        <w:t>1</w:t>
      </w:r>
      <w:r w:rsidR="00743DCB" w:rsidRPr="00743DCB">
        <w:rPr>
          <w:b/>
          <w:bCs/>
          <w:i/>
          <w:iCs/>
        </w:rPr>
        <w:t>2)</w:t>
      </w:r>
    </w:p>
    <w:p w14:paraId="0630D6C5" w14:textId="7D8A8741" w:rsidR="6FA6D195" w:rsidRPr="0012678B" w:rsidRDefault="00152780" w:rsidP="0012678B">
      <w:pPr>
        <w:pStyle w:val="Recommendations"/>
      </w:pPr>
      <w:r w:rsidRPr="00152780">
        <w:t xml:space="preserve">Consider modifying the model to use Monte Carlo methods in addition to or in lieu of analytic methods to compute flux for future versions of the mode. This will allow the ability to compute the stochastic variability of the flux. </w:t>
      </w:r>
      <w:r w:rsidR="00743DCB" w:rsidRPr="00743DCB">
        <w:rPr>
          <w:b/>
          <w:bCs/>
          <w:i/>
          <w:iCs/>
        </w:rPr>
        <w:t>(F-</w:t>
      </w:r>
      <w:r w:rsidR="00743DCB">
        <w:rPr>
          <w:b/>
          <w:bCs/>
          <w:i/>
          <w:iCs/>
        </w:rPr>
        <w:t>13</w:t>
      </w:r>
      <w:r w:rsidR="00743DCB" w:rsidRPr="00743DCB">
        <w:rPr>
          <w:b/>
          <w:bCs/>
          <w:i/>
          <w:iCs/>
        </w:rPr>
        <w:t>)</w:t>
      </w:r>
    </w:p>
    <w:p w14:paraId="109E049C" w14:textId="734A2635" w:rsidR="6FA6D195" w:rsidRPr="0032255E" w:rsidRDefault="00152780" w:rsidP="0012678B">
      <w:pPr>
        <w:pStyle w:val="Recommendations"/>
      </w:pPr>
      <w:r w:rsidRPr="00152780">
        <w:t xml:space="preserve">The model output should have a way of calculating and reporting the stochastic variability of the flux. This might be shown by identifying the mean, median, and extreme cases (such as a 95% confidence level for maximum flux). The corresponding DSNE tables will need some breakdowns in probability for use in Probabilistic Risk Assessment </w:t>
      </w:r>
      <w:r>
        <w:t>(</w:t>
      </w:r>
      <w:r w:rsidRPr="00152780">
        <w:t>PRA</w:t>
      </w:r>
      <w:r>
        <w:t>)</w:t>
      </w:r>
      <w:r w:rsidRPr="00152780">
        <w:t xml:space="preserve"> analyses. </w:t>
      </w:r>
      <w:r w:rsidR="00743DCB" w:rsidRPr="00743DCB">
        <w:rPr>
          <w:b/>
          <w:bCs/>
          <w:i/>
          <w:iCs/>
        </w:rPr>
        <w:t>(F-</w:t>
      </w:r>
      <w:r w:rsidR="00743DCB">
        <w:rPr>
          <w:b/>
          <w:bCs/>
          <w:i/>
          <w:iCs/>
        </w:rPr>
        <w:t>13</w:t>
      </w:r>
      <w:r w:rsidR="00743DCB" w:rsidRPr="00743DCB">
        <w:rPr>
          <w:b/>
          <w:bCs/>
          <w:i/>
          <w:iCs/>
        </w:rPr>
        <w:t>)</w:t>
      </w:r>
    </w:p>
    <w:p w14:paraId="39BC8E1A" w14:textId="14F7CC7F" w:rsidR="6FA6D195" w:rsidRPr="005D42BD" w:rsidRDefault="00152780" w:rsidP="0012678B">
      <w:pPr>
        <w:pStyle w:val="Recommendations"/>
        <w:rPr>
          <w:rFonts w:eastAsia="Calibri"/>
        </w:rPr>
      </w:pPr>
      <w:r w:rsidRPr="00152780">
        <w:rPr>
          <w:rFonts w:eastAsia="Calibri"/>
        </w:rPr>
        <w:t xml:space="preserve">Reconsider choosing what is the “average” location on the Moon vs choosing several example locations for the DSNE (e.g., at different longitudes or use 7-day intervals rather than average 19 years). The DSNE tables should include both nominal and worse-case scenarios. </w:t>
      </w:r>
      <w:r w:rsidR="00743DCB" w:rsidRPr="00743DCB">
        <w:rPr>
          <w:b/>
          <w:bCs/>
          <w:i/>
          <w:iCs/>
        </w:rPr>
        <w:t>(F-</w:t>
      </w:r>
      <w:r w:rsidR="00743DCB">
        <w:rPr>
          <w:b/>
          <w:bCs/>
          <w:i/>
          <w:iCs/>
        </w:rPr>
        <w:t>14</w:t>
      </w:r>
      <w:r w:rsidR="00743DCB" w:rsidRPr="00743DCB">
        <w:rPr>
          <w:b/>
          <w:bCs/>
          <w:i/>
          <w:iCs/>
        </w:rPr>
        <w:t>)</w:t>
      </w:r>
    </w:p>
    <w:p w14:paraId="36E1F141" w14:textId="74CB1663" w:rsidR="6FA6D195" w:rsidRPr="0012678B" w:rsidRDefault="00152780" w:rsidP="0012678B">
      <w:pPr>
        <w:pStyle w:val="Recommendations"/>
      </w:pPr>
      <w:r w:rsidRPr="00152780">
        <w:t xml:space="preserve">Limit the maximum size of primary impactors that are computed to contribute to ejecta in the model. One practical way to limit maximum projectile size is to identify the size of impactor that has a 1% chance of hitting the Moon during a nominal mission time. For a 10-year lunar base mission, this corresponds to a mean time between impacts of 1000 years. Alternatively, a Monte Carlo analysis with the full range of possible sizes might capture this effect without artificially limiting impactor size. </w:t>
      </w:r>
      <w:r w:rsidR="00743DCB" w:rsidRPr="00743DCB">
        <w:rPr>
          <w:b/>
          <w:bCs/>
          <w:i/>
          <w:iCs/>
        </w:rPr>
        <w:t>(F-</w:t>
      </w:r>
      <w:r w:rsidR="00743DCB">
        <w:rPr>
          <w:b/>
          <w:bCs/>
          <w:i/>
          <w:iCs/>
        </w:rPr>
        <w:t>15</w:t>
      </w:r>
      <w:r w:rsidR="00743DCB" w:rsidRPr="00743DCB">
        <w:rPr>
          <w:b/>
          <w:bCs/>
          <w:i/>
          <w:iCs/>
        </w:rPr>
        <w:t>)</w:t>
      </w:r>
    </w:p>
    <w:p w14:paraId="7DC8E903" w14:textId="724A6E8A" w:rsidR="6FA6D195" w:rsidRPr="0012678B" w:rsidRDefault="00152780" w:rsidP="0012678B">
      <w:pPr>
        <w:pStyle w:val="Recommendations"/>
      </w:pPr>
      <w:r w:rsidRPr="00152780">
        <w:t xml:space="preserve">Consider placing an upper limit on the ejected particle size that is determined using conservation of energy and/or the ejecta mass. </w:t>
      </w:r>
      <w:r w:rsidR="00743DCB" w:rsidRPr="00743DCB">
        <w:rPr>
          <w:b/>
          <w:bCs/>
          <w:i/>
          <w:iCs/>
        </w:rPr>
        <w:t>(F-</w:t>
      </w:r>
      <w:r w:rsidR="00743DCB">
        <w:rPr>
          <w:b/>
          <w:bCs/>
          <w:i/>
          <w:iCs/>
        </w:rPr>
        <w:t>16</w:t>
      </w:r>
      <w:r w:rsidR="00743DCB" w:rsidRPr="00743DCB">
        <w:rPr>
          <w:b/>
          <w:bCs/>
          <w:i/>
          <w:iCs/>
        </w:rPr>
        <w:t>)</w:t>
      </w:r>
    </w:p>
    <w:p w14:paraId="78E23971" w14:textId="4F9874C5" w:rsidR="6FA6D195" w:rsidRPr="0012678B" w:rsidRDefault="00152780" w:rsidP="0012678B">
      <w:pPr>
        <w:pStyle w:val="Recommendations"/>
      </w:pPr>
      <w:r w:rsidRPr="00152780">
        <w:t xml:space="preserve">Perform a sensitivity study varying the soil size distribution parameters over the range of measured soil size distributions of the Apollo soil samples. </w:t>
      </w:r>
      <w:r w:rsidR="00743DCB" w:rsidRPr="00743DCB">
        <w:rPr>
          <w:b/>
          <w:bCs/>
          <w:i/>
          <w:iCs/>
        </w:rPr>
        <w:t>(F-</w:t>
      </w:r>
      <w:r w:rsidR="00743DCB">
        <w:rPr>
          <w:b/>
          <w:bCs/>
          <w:i/>
          <w:iCs/>
        </w:rPr>
        <w:t>17, F-18</w:t>
      </w:r>
      <w:r w:rsidR="00743DCB" w:rsidRPr="00743DCB">
        <w:rPr>
          <w:b/>
          <w:bCs/>
          <w:i/>
          <w:iCs/>
        </w:rPr>
        <w:t>)</w:t>
      </w:r>
    </w:p>
    <w:p w14:paraId="18F3B928" w14:textId="7C256127" w:rsidR="6FA6D195" w:rsidRPr="0012678B" w:rsidRDefault="00152780" w:rsidP="0012678B">
      <w:pPr>
        <w:pStyle w:val="Recommendations"/>
      </w:pPr>
      <w:r w:rsidRPr="00152780">
        <w:t xml:space="preserve">For large impactors (i.e., NEOs), change the target material characteristics from soil to basalt. </w:t>
      </w:r>
      <w:r w:rsidR="00743DCB" w:rsidRPr="00743DCB">
        <w:rPr>
          <w:b/>
          <w:bCs/>
          <w:i/>
          <w:iCs/>
        </w:rPr>
        <w:t>(F-</w:t>
      </w:r>
      <w:r w:rsidR="00743DCB">
        <w:rPr>
          <w:b/>
          <w:bCs/>
          <w:i/>
          <w:iCs/>
        </w:rPr>
        <w:t>19</w:t>
      </w:r>
      <w:r w:rsidR="00743DCB" w:rsidRPr="00743DCB">
        <w:rPr>
          <w:b/>
          <w:bCs/>
          <w:i/>
          <w:iCs/>
        </w:rPr>
        <w:t>)</w:t>
      </w:r>
    </w:p>
    <w:p w14:paraId="53CDA0CA" w14:textId="40AD9EF7" w:rsidR="6FA6D195" w:rsidRPr="0012678B" w:rsidRDefault="00152780" w:rsidP="0012678B">
      <w:pPr>
        <w:pStyle w:val="Recommendations"/>
      </w:pPr>
      <w:r w:rsidRPr="00152780">
        <w:t xml:space="preserve">Include high-velocity (i.e., ≥ escape velocity) particle flux in the DSNE tables if ascending ejecta are added to the model. </w:t>
      </w:r>
      <w:r w:rsidR="00743DCB" w:rsidRPr="00743DCB">
        <w:rPr>
          <w:b/>
          <w:bCs/>
          <w:i/>
          <w:iCs/>
        </w:rPr>
        <w:t>(F-</w:t>
      </w:r>
      <w:r w:rsidR="00743DCB">
        <w:rPr>
          <w:b/>
          <w:bCs/>
          <w:i/>
          <w:iCs/>
        </w:rPr>
        <w:t>1</w:t>
      </w:r>
      <w:r w:rsidR="00743DCB" w:rsidRPr="00743DCB">
        <w:rPr>
          <w:b/>
          <w:bCs/>
          <w:i/>
          <w:iCs/>
        </w:rPr>
        <w:t>2</w:t>
      </w:r>
      <w:r w:rsidR="00743DCB">
        <w:rPr>
          <w:b/>
          <w:bCs/>
          <w:i/>
          <w:iCs/>
        </w:rPr>
        <w:t>, F-22</w:t>
      </w:r>
      <w:r w:rsidR="00743DCB" w:rsidRPr="00743DCB">
        <w:rPr>
          <w:b/>
          <w:bCs/>
          <w:i/>
          <w:iCs/>
        </w:rPr>
        <w:t>)</w:t>
      </w:r>
    </w:p>
    <w:p w14:paraId="380B03CB" w14:textId="5B4737DC" w:rsidR="00BD7A2A" w:rsidRDefault="002609C1">
      <w:pPr>
        <w:pStyle w:val="Heading1"/>
      </w:pPr>
      <w:bookmarkStart w:id="633" w:name="_Toc524074205"/>
      <w:bookmarkStart w:id="634" w:name="_Toc80082863"/>
      <w:r>
        <w:lastRenderedPageBreak/>
        <w:t>1</w:t>
      </w:r>
      <w:r w:rsidR="00986C64">
        <w:t>3</w:t>
      </w:r>
      <w:r w:rsidR="00E47385">
        <w:t>.0</w:t>
      </w:r>
      <w:r w:rsidR="00E47385">
        <w:tab/>
        <w:t>Alternative Viewpoint(s)</w:t>
      </w:r>
      <w:bookmarkEnd w:id="633"/>
      <w:bookmarkEnd w:id="634"/>
    </w:p>
    <w:p w14:paraId="31DE8ADE" w14:textId="11C98BE3" w:rsidR="4E2F7202" w:rsidRPr="00F81609" w:rsidRDefault="4E2F7202" w:rsidP="4E2F7202">
      <w:pPr>
        <w:pStyle w:val="BodyText"/>
        <w:rPr>
          <w:szCs w:val="24"/>
        </w:rPr>
      </w:pPr>
      <w:r w:rsidRPr="00F81609">
        <w:t>There were no alternative viewpoints identified during the course of this assessment by the NESC team or the NRB quorum.</w:t>
      </w:r>
    </w:p>
    <w:p w14:paraId="5D81664A" w14:textId="0F9963AB" w:rsidR="00BD7A2A" w:rsidRDefault="00E47385">
      <w:pPr>
        <w:pStyle w:val="Heading1"/>
      </w:pPr>
      <w:bookmarkStart w:id="635" w:name="_Toc524074206"/>
      <w:bookmarkStart w:id="636" w:name="_Toc80082864"/>
      <w:r>
        <w:t>1</w:t>
      </w:r>
      <w:r w:rsidR="00986C64">
        <w:t>4</w:t>
      </w:r>
      <w:r>
        <w:t>.0</w:t>
      </w:r>
      <w:r>
        <w:tab/>
        <w:t>Other Deliverables</w:t>
      </w:r>
      <w:bookmarkEnd w:id="635"/>
      <w:bookmarkEnd w:id="636"/>
    </w:p>
    <w:p w14:paraId="2F529F09" w14:textId="77777777" w:rsidR="00BD7A2A" w:rsidRPr="00F81609" w:rsidRDefault="00E47385">
      <w:pPr>
        <w:pStyle w:val="BodyText"/>
        <w:rPr>
          <w:iCs/>
        </w:rPr>
      </w:pPr>
      <w:r w:rsidRPr="00F81609">
        <w:rPr>
          <w:iCs/>
        </w:rPr>
        <w:t>No unique hardware, software, or data packages, outside those contained in this report, were disseminated to other parties outside this assessment.</w:t>
      </w:r>
    </w:p>
    <w:p w14:paraId="0FABED7F" w14:textId="067F77E0" w:rsidR="00BD7A2A" w:rsidRDefault="00E47385">
      <w:pPr>
        <w:pStyle w:val="Heading1"/>
      </w:pPr>
      <w:bookmarkStart w:id="637" w:name="_Toc524074207"/>
      <w:bookmarkStart w:id="638" w:name="_Toc80082865"/>
      <w:r>
        <w:t>1</w:t>
      </w:r>
      <w:r w:rsidR="00986C64">
        <w:t>5</w:t>
      </w:r>
      <w:r>
        <w:t>.0</w:t>
      </w:r>
      <w:r>
        <w:tab/>
        <w:t>Lessons Learned</w:t>
      </w:r>
      <w:bookmarkEnd w:id="637"/>
      <w:bookmarkEnd w:id="638"/>
    </w:p>
    <w:p w14:paraId="5303828D" w14:textId="04C4E81C" w:rsidR="00D50EDF" w:rsidRPr="00F81609" w:rsidRDefault="00D50EDF" w:rsidP="00F81609">
      <w:pPr>
        <w:pStyle w:val="BodyText"/>
      </w:pPr>
      <w:r>
        <w:t>No lessons learned were identified</w:t>
      </w:r>
      <w:r w:rsidR="0011581D">
        <w:t xml:space="preserve"> by this assessment.</w:t>
      </w:r>
    </w:p>
    <w:p w14:paraId="0D56D49E" w14:textId="54CA7979" w:rsidR="00BD7A2A" w:rsidRDefault="00E47385">
      <w:pPr>
        <w:pStyle w:val="Heading1"/>
      </w:pPr>
      <w:bookmarkStart w:id="639" w:name="_Toc524074208"/>
      <w:bookmarkStart w:id="640" w:name="_Toc80082866"/>
      <w:r>
        <w:t>1</w:t>
      </w:r>
      <w:r w:rsidR="00986C64">
        <w:t>6</w:t>
      </w:r>
      <w:r>
        <w:t>.0</w:t>
      </w:r>
      <w:r>
        <w:tab/>
        <w:t>Recommendations for NASA Standards and Specifications</w:t>
      </w:r>
      <w:bookmarkEnd w:id="639"/>
      <w:bookmarkEnd w:id="640"/>
    </w:p>
    <w:p w14:paraId="091C8B01" w14:textId="3A3E3581" w:rsidR="00D50EDF" w:rsidRPr="00F81609" w:rsidRDefault="00D50EDF" w:rsidP="00F81609">
      <w:pPr>
        <w:pStyle w:val="BodyText"/>
      </w:pPr>
      <w:r>
        <w:t xml:space="preserve">No recommendations for NASA </w:t>
      </w:r>
      <w:r w:rsidR="0011581D">
        <w:t>s</w:t>
      </w:r>
      <w:r>
        <w:t>tandards and</w:t>
      </w:r>
      <w:r w:rsidR="0011581D">
        <w:t>/or</w:t>
      </w:r>
      <w:r>
        <w:t xml:space="preserve"> </w:t>
      </w:r>
      <w:r w:rsidR="0011581D">
        <w:t>s</w:t>
      </w:r>
      <w:r>
        <w:t>pecifications were identified as a result of this assessment.</w:t>
      </w:r>
    </w:p>
    <w:p w14:paraId="5000B181" w14:textId="657802B5" w:rsidR="00BD7A2A" w:rsidRDefault="00E47385">
      <w:pPr>
        <w:pStyle w:val="Heading1"/>
      </w:pPr>
      <w:bookmarkStart w:id="641" w:name="_Toc524074209"/>
      <w:bookmarkStart w:id="642" w:name="_Toc80082867"/>
      <w:r>
        <w:t>1</w:t>
      </w:r>
      <w:r w:rsidR="00986C64">
        <w:t>7</w:t>
      </w:r>
      <w:r>
        <w:t>.0</w:t>
      </w:r>
      <w:r>
        <w:tab/>
        <w:t>Definition of Terms</w:t>
      </w:r>
      <w:bookmarkEnd w:id="641"/>
      <w:bookmarkEnd w:id="642"/>
    </w:p>
    <w:p w14:paraId="1A1CD374" w14:textId="77777777" w:rsidR="00BD7A2A" w:rsidRDefault="00E47385">
      <w:pPr>
        <w:spacing w:before="120"/>
        <w:ind w:left="2160" w:hanging="2160"/>
        <w:rPr>
          <w:szCs w:val="24"/>
        </w:rPr>
      </w:pPr>
      <w:r>
        <w:t>Finding</w:t>
      </w:r>
      <w:r>
        <w:tab/>
        <w:t>A relevant factual conclusion and/or issue that is within the assessment scope and that the team has rigorously based on data from their independent analyses, tests, inspections, and/or reviews of technical documentation</w:t>
      </w:r>
      <w:r>
        <w:rPr>
          <w:szCs w:val="24"/>
        </w:rPr>
        <w:t>.</w:t>
      </w:r>
    </w:p>
    <w:p w14:paraId="20F7D251" w14:textId="5B4A46D2" w:rsidR="00BD7A2A" w:rsidRDefault="00E47385">
      <w:pPr>
        <w:pStyle w:val="Definition"/>
        <w:spacing w:before="120"/>
      </w:pPr>
      <w:r>
        <w:t>Observation</w:t>
      </w:r>
      <w:r>
        <w:tab/>
        <w:t>A noteworthy fact, issue, and/or risk, which may not be directly within the assessment scope, but could generate a separate issue or concern if not addressed.</w:t>
      </w:r>
      <w:r w:rsidR="00743DCB">
        <w:t xml:space="preserve"> </w:t>
      </w:r>
      <w:r>
        <w:t>Alternatively, an observation can be a positive acknowledgement of a Center/Program/Project/Organization</w:t>
      </w:r>
      <w:r w:rsidR="00CA450D">
        <w:t>’</w:t>
      </w:r>
      <w:r>
        <w:t>s operational structure, tools, and/or support provided</w:t>
      </w:r>
      <w:r>
        <w:rPr>
          <w:szCs w:val="24"/>
        </w:rPr>
        <w:t>.</w:t>
      </w:r>
    </w:p>
    <w:p w14:paraId="5E4C210D" w14:textId="77777777" w:rsidR="00BD7A2A" w:rsidRDefault="00E47385">
      <w:pPr>
        <w:pStyle w:val="Definition"/>
        <w:spacing w:before="120"/>
      </w:pPr>
      <w:r>
        <w:t>Problem</w:t>
      </w:r>
      <w:r>
        <w:tab/>
        <w:t>The subject of the independent technical assessment.</w:t>
      </w:r>
    </w:p>
    <w:p w14:paraId="7FCAC106" w14:textId="77777777" w:rsidR="00BD7A2A" w:rsidRDefault="00E47385">
      <w:pPr>
        <w:pStyle w:val="Definition"/>
        <w:spacing w:before="120"/>
        <w:rPr>
          <w:color w:val="000000"/>
        </w:rPr>
      </w:pPr>
      <w:r>
        <w:t>Recommendation</w:t>
      </w:r>
      <w:r>
        <w:tab/>
        <w:t>A proposed measurable stakeholder action directly supported by specific Finding(s) and/or Observation(s) that will correct or mitigate an identified issue or risk</w:t>
      </w:r>
      <w:r>
        <w:rPr>
          <w:szCs w:val="24"/>
        </w:rPr>
        <w:t>.</w:t>
      </w:r>
    </w:p>
    <w:p w14:paraId="3F995A32" w14:textId="29621789" w:rsidR="009A73BF" w:rsidRDefault="009A73BF" w:rsidP="00791BED">
      <w:pPr>
        <w:pStyle w:val="Heading1"/>
      </w:pPr>
      <w:bookmarkStart w:id="643" w:name="_Toc397600797"/>
      <w:bookmarkStart w:id="644" w:name="_Toc80082868"/>
      <w:bookmarkStart w:id="645" w:name="_Toc524074212"/>
      <w:r>
        <w:t>1</w:t>
      </w:r>
      <w:r w:rsidR="00986C64">
        <w:t>8</w:t>
      </w:r>
      <w:r>
        <w:t>.0</w:t>
      </w:r>
      <w:r>
        <w:tab/>
      </w:r>
      <w:r w:rsidRPr="00F15291">
        <w:t xml:space="preserve">Acronyms </w:t>
      </w:r>
      <w:r w:rsidR="00D50EDF">
        <w:t>and Nomenclature</w:t>
      </w:r>
      <w:bookmarkEnd w:id="643"/>
      <w:bookmarkEnd w:id="6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825"/>
      </w:tblGrid>
      <w:tr w:rsidR="00152780" w:rsidRPr="00152780" w14:paraId="12C916DB" w14:textId="77777777" w:rsidTr="00152780">
        <w:tc>
          <w:tcPr>
            <w:tcW w:w="1525" w:type="dxa"/>
          </w:tcPr>
          <w:p w14:paraId="7B8FCB04" w14:textId="77777777" w:rsidR="00152780" w:rsidRPr="00152780" w:rsidRDefault="00152780" w:rsidP="00697A6D">
            <w:pPr>
              <w:pStyle w:val="BodyText"/>
              <w:spacing w:before="0"/>
            </w:pPr>
            <w:r w:rsidRPr="00152780">
              <w:t>ALaMO</w:t>
            </w:r>
          </w:p>
        </w:tc>
        <w:tc>
          <w:tcPr>
            <w:tcW w:w="7825" w:type="dxa"/>
          </w:tcPr>
          <w:p w14:paraId="566C4612" w14:textId="77777777" w:rsidR="00152780" w:rsidRPr="00152780" w:rsidRDefault="00152780" w:rsidP="00697A6D">
            <w:pPr>
              <w:pStyle w:val="BodyText"/>
              <w:spacing w:before="0"/>
            </w:pPr>
            <w:r w:rsidRPr="00152780">
              <w:t>Automated Lunar and Meteor Observatory</w:t>
            </w:r>
          </w:p>
        </w:tc>
      </w:tr>
      <w:tr w:rsidR="00152780" w:rsidRPr="00152780" w14:paraId="06EFF48D" w14:textId="77777777" w:rsidTr="00152780">
        <w:tc>
          <w:tcPr>
            <w:tcW w:w="1525" w:type="dxa"/>
          </w:tcPr>
          <w:p w14:paraId="477E7BC4" w14:textId="77777777" w:rsidR="00152780" w:rsidRPr="00152780" w:rsidRDefault="00152780" w:rsidP="00697A6D">
            <w:pPr>
              <w:pStyle w:val="BodyText"/>
              <w:spacing w:before="0"/>
            </w:pPr>
            <w:r w:rsidRPr="00152780">
              <w:t>AM</w:t>
            </w:r>
          </w:p>
        </w:tc>
        <w:tc>
          <w:tcPr>
            <w:tcW w:w="7825" w:type="dxa"/>
          </w:tcPr>
          <w:p w14:paraId="5A5EEE7C" w14:textId="77777777" w:rsidR="00152780" w:rsidRPr="00152780" w:rsidRDefault="00152780" w:rsidP="00697A6D">
            <w:pPr>
              <w:pStyle w:val="BodyText"/>
              <w:spacing w:before="0"/>
            </w:pPr>
            <w:r w:rsidRPr="00152780">
              <w:t>Ascent Module</w:t>
            </w:r>
          </w:p>
        </w:tc>
      </w:tr>
      <w:tr w:rsidR="00152780" w:rsidRPr="00152780" w14:paraId="60148669" w14:textId="77777777" w:rsidTr="00152780">
        <w:tc>
          <w:tcPr>
            <w:tcW w:w="1525" w:type="dxa"/>
          </w:tcPr>
          <w:p w14:paraId="3E856F1C" w14:textId="77777777" w:rsidR="00152780" w:rsidRPr="00152780" w:rsidRDefault="00152780" w:rsidP="00697A6D">
            <w:pPr>
              <w:pStyle w:val="BodyText"/>
              <w:spacing w:before="0"/>
            </w:pPr>
            <w:r w:rsidRPr="00152780">
              <w:t>ARC</w:t>
            </w:r>
          </w:p>
        </w:tc>
        <w:tc>
          <w:tcPr>
            <w:tcW w:w="7825" w:type="dxa"/>
          </w:tcPr>
          <w:p w14:paraId="20044D41" w14:textId="77777777" w:rsidR="00152780" w:rsidRPr="00152780" w:rsidRDefault="00152780" w:rsidP="00697A6D">
            <w:pPr>
              <w:pStyle w:val="BodyText"/>
              <w:spacing w:before="0"/>
            </w:pPr>
            <w:r w:rsidRPr="00152780">
              <w:t>Ames Research Center</w:t>
            </w:r>
          </w:p>
        </w:tc>
      </w:tr>
      <w:tr w:rsidR="00152780" w:rsidRPr="00152780" w14:paraId="0D18B2B3" w14:textId="77777777" w:rsidTr="00152780">
        <w:tc>
          <w:tcPr>
            <w:tcW w:w="1525" w:type="dxa"/>
          </w:tcPr>
          <w:p w14:paraId="0E755525" w14:textId="77777777" w:rsidR="00152780" w:rsidRPr="00152780" w:rsidRDefault="00152780" w:rsidP="00697A6D">
            <w:pPr>
              <w:pStyle w:val="BodyText"/>
              <w:spacing w:before="0"/>
            </w:pPr>
            <w:r w:rsidRPr="00152780">
              <w:t>au</w:t>
            </w:r>
          </w:p>
        </w:tc>
        <w:tc>
          <w:tcPr>
            <w:tcW w:w="7825" w:type="dxa"/>
          </w:tcPr>
          <w:p w14:paraId="46502E9A" w14:textId="24E23BDA" w:rsidR="00152780" w:rsidRPr="00152780" w:rsidRDefault="00152780" w:rsidP="00697A6D">
            <w:pPr>
              <w:pStyle w:val="BodyText"/>
              <w:spacing w:before="0"/>
            </w:pPr>
            <w:r w:rsidRPr="00152780">
              <w:t>Astronomical Unit</w:t>
            </w:r>
          </w:p>
        </w:tc>
      </w:tr>
      <w:tr w:rsidR="00152780" w:rsidRPr="00152780" w14:paraId="529ACEE0" w14:textId="77777777" w:rsidTr="00152780">
        <w:tc>
          <w:tcPr>
            <w:tcW w:w="1525" w:type="dxa"/>
          </w:tcPr>
          <w:p w14:paraId="078C2DF6" w14:textId="77777777" w:rsidR="00152780" w:rsidRPr="00152780" w:rsidRDefault="00152780" w:rsidP="00697A6D">
            <w:pPr>
              <w:pStyle w:val="BodyText"/>
              <w:spacing w:before="0"/>
            </w:pPr>
            <w:r w:rsidRPr="00152780">
              <w:t>BLE</w:t>
            </w:r>
          </w:p>
        </w:tc>
        <w:tc>
          <w:tcPr>
            <w:tcW w:w="7825" w:type="dxa"/>
          </w:tcPr>
          <w:p w14:paraId="27CBDAEF" w14:textId="4DA9EE93" w:rsidR="00152780" w:rsidRPr="00152780" w:rsidRDefault="00152780" w:rsidP="00697A6D">
            <w:pPr>
              <w:pStyle w:val="BodyText"/>
              <w:spacing w:before="0"/>
            </w:pPr>
            <w:r w:rsidRPr="00152780">
              <w:t>Ballistic Limit Equation</w:t>
            </w:r>
          </w:p>
        </w:tc>
      </w:tr>
      <w:tr w:rsidR="00152780" w:rsidRPr="00152780" w14:paraId="68DCB59C" w14:textId="77777777" w:rsidTr="00152780">
        <w:tc>
          <w:tcPr>
            <w:tcW w:w="1525" w:type="dxa"/>
          </w:tcPr>
          <w:p w14:paraId="17FF4F3A" w14:textId="77777777" w:rsidR="00152780" w:rsidRPr="00152780" w:rsidRDefault="00152780" w:rsidP="00697A6D">
            <w:pPr>
              <w:pStyle w:val="BodyText"/>
              <w:spacing w:before="0"/>
            </w:pPr>
            <w:r w:rsidRPr="00152780">
              <w:t>CNEOS</w:t>
            </w:r>
          </w:p>
        </w:tc>
        <w:tc>
          <w:tcPr>
            <w:tcW w:w="7825" w:type="dxa"/>
          </w:tcPr>
          <w:p w14:paraId="388F3478" w14:textId="77777777" w:rsidR="00152780" w:rsidRPr="00152780" w:rsidRDefault="00152780" w:rsidP="00697A6D">
            <w:pPr>
              <w:pStyle w:val="BodyText"/>
              <w:spacing w:before="0"/>
            </w:pPr>
            <w:bookmarkStart w:id="646" w:name="_Hlk78963444"/>
            <w:r w:rsidRPr="00152780">
              <w:t>Center for Near Earth Object Studies</w:t>
            </w:r>
            <w:bookmarkEnd w:id="646"/>
          </w:p>
        </w:tc>
      </w:tr>
      <w:tr w:rsidR="00152780" w:rsidRPr="00152780" w14:paraId="35A49894" w14:textId="77777777" w:rsidTr="00152780">
        <w:tc>
          <w:tcPr>
            <w:tcW w:w="1525" w:type="dxa"/>
          </w:tcPr>
          <w:p w14:paraId="76300F97" w14:textId="77777777" w:rsidR="00152780" w:rsidRPr="00152780" w:rsidRDefault="00152780" w:rsidP="00697A6D">
            <w:pPr>
              <w:pStyle w:val="BodyText"/>
              <w:spacing w:before="0"/>
            </w:pPr>
            <w:r w:rsidRPr="00152780">
              <w:t>DHRZ</w:t>
            </w:r>
          </w:p>
        </w:tc>
        <w:tc>
          <w:tcPr>
            <w:tcW w:w="7825" w:type="dxa"/>
          </w:tcPr>
          <w:p w14:paraId="2CD2FF9B" w14:textId="77777777" w:rsidR="00152780" w:rsidRPr="00152780" w:rsidRDefault="00152780" w:rsidP="00697A6D">
            <w:pPr>
              <w:pStyle w:val="BodyText"/>
              <w:spacing w:before="0"/>
            </w:pPr>
            <w:r w:rsidRPr="00152780">
              <w:t>Distal High Reflectance Zone</w:t>
            </w:r>
          </w:p>
        </w:tc>
      </w:tr>
      <w:tr w:rsidR="00152780" w:rsidRPr="00152780" w14:paraId="0C2CAC9E" w14:textId="77777777" w:rsidTr="00152780">
        <w:tc>
          <w:tcPr>
            <w:tcW w:w="1525" w:type="dxa"/>
          </w:tcPr>
          <w:p w14:paraId="067E333F" w14:textId="77777777" w:rsidR="00152780" w:rsidRPr="00152780" w:rsidRDefault="00152780" w:rsidP="00697A6D">
            <w:pPr>
              <w:pStyle w:val="BodyText"/>
              <w:spacing w:before="0"/>
            </w:pPr>
            <w:r w:rsidRPr="00152780">
              <w:t>DLRZ</w:t>
            </w:r>
          </w:p>
        </w:tc>
        <w:tc>
          <w:tcPr>
            <w:tcW w:w="7825" w:type="dxa"/>
          </w:tcPr>
          <w:p w14:paraId="3280A452" w14:textId="77777777" w:rsidR="00152780" w:rsidRPr="00152780" w:rsidRDefault="00152780" w:rsidP="00697A6D">
            <w:pPr>
              <w:pStyle w:val="BodyText"/>
              <w:spacing w:before="0"/>
            </w:pPr>
            <w:r w:rsidRPr="00152780">
              <w:t>Distal Low Reflectance Zone</w:t>
            </w:r>
          </w:p>
        </w:tc>
      </w:tr>
      <w:tr w:rsidR="00152780" w:rsidRPr="00152780" w14:paraId="03638BF1" w14:textId="77777777" w:rsidTr="00152780">
        <w:tc>
          <w:tcPr>
            <w:tcW w:w="1525" w:type="dxa"/>
          </w:tcPr>
          <w:p w14:paraId="28E6E02C" w14:textId="77777777" w:rsidR="00152780" w:rsidRPr="00152780" w:rsidRDefault="00152780" w:rsidP="00697A6D">
            <w:pPr>
              <w:pStyle w:val="BodyText"/>
              <w:spacing w:before="0"/>
            </w:pPr>
            <w:r w:rsidRPr="00152780">
              <w:t>DM</w:t>
            </w:r>
          </w:p>
        </w:tc>
        <w:tc>
          <w:tcPr>
            <w:tcW w:w="7825" w:type="dxa"/>
          </w:tcPr>
          <w:p w14:paraId="3C32C95B" w14:textId="77777777" w:rsidR="00152780" w:rsidRPr="00152780" w:rsidRDefault="00152780" w:rsidP="00697A6D">
            <w:pPr>
              <w:pStyle w:val="BodyText"/>
              <w:spacing w:before="0"/>
            </w:pPr>
            <w:r w:rsidRPr="00152780">
              <w:t>Descent Module</w:t>
            </w:r>
          </w:p>
        </w:tc>
      </w:tr>
      <w:tr w:rsidR="00152780" w:rsidRPr="00152780" w14:paraId="371E7044" w14:textId="77777777" w:rsidTr="00152780">
        <w:tc>
          <w:tcPr>
            <w:tcW w:w="1525" w:type="dxa"/>
          </w:tcPr>
          <w:p w14:paraId="1CFC54E6" w14:textId="77777777" w:rsidR="00152780" w:rsidRPr="00152780" w:rsidRDefault="00152780" w:rsidP="00697A6D">
            <w:pPr>
              <w:pStyle w:val="BodyText"/>
              <w:spacing w:before="0"/>
            </w:pPr>
            <w:r w:rsidRPr="00152780">
              <w:t>DRM</w:t>
            </w:r>
          </w:p>
        </w:tc>
        <w:tc>
          <w:tcPr>
            <w:tcW w:w="7825" w:type="dxa"/>
          </w:tcPr>
          <w:p w14:paraId="1751C5D0" w14:textId="3BB01883" w:rsidR="00152780" w:rsidRPr="00152780" w:rsidRDefault="00152780" w:rsidP="00697A6D">
            <w:pPr>
              <w:pStyle w:val="BodyText"/>
              <w:spacing w:before="0"/>
            </w:pPr>
            <w:r w:rsidRPr="00152780">
              <w:t>Design Reference Mission</w:t>
            </w:r>
          </w:p>
        </w:tc>
      </w:tr>
      <w:tr w:rsidR="00152780" w:rsidRPr="00152780" w14:paraId="0B702C68" w14:textId="77777777" w:rsidTr="00152780">
        <w:tc>
          <w:tcPr>
            <w:tcW w:w="1525" w:type="dxa"/>
          </w:tcPr>
          <w:p w14:paraId="25C5A0EB" w14:textId="77777777" w:rsidR="00152780" w:rsidRPr="00152780" w:rsidRDefault="00152780" w:rsidP="00697A6D">
            <w:pPr>
              <w:pStyle w:val="BodyText"/>
              <w:spacing w:before="0"/>
            </w:pPr>
            <w:r w:rsidRPr="00152780">
              <w:t>DSNE</w:t>
            </w:r>
          </w:p>
        </w:tc>
        <w:tc>
          <w:tcPr>
            <w:tcW w:w="7825" w:type="dxa"/>
          </w:tcPr>
          <w:p w14:paraId="29BB2466" w14:textId="77777777" w:rsidR="00152780" w:rsidRPr="00152780" w:rsidRDefault="00152780" w:rsidP="00697A6D">
            <w:pPr>
              <w:pStyle w:val="BodyText"/>
              <w:spacing w:before="0"/>
            </w:pPr>
            <w:r w:rsidRPr="00152780">
              <w:t>Design Specification for Natural Environments</w:t>
            </w:r>
          </w:p>
        </w:tc>
      </w:tr>
      <w:tr w:rsidR="00152780" w:rsidRPr="00152780" w14:paraId="674459AF" w14:textId="77777777" w:rsidTr="00152780">
        <w:tc>
          <w:tcPr>
            <w:tcW w:w="1525" w:type="dxa"/>
          </w:tcPr>
          <w:p w14:paraId="696452F7" w14:textId="77777777" w:rsidR="00152780" w:rsidRPr="00152780" w:rsidRDefault="00152780" w:rsidP="00697A6D">
            <w:pPr>
              <w:pStyle w:val="BodyText"/>
              <w:spacing w:before="0"/>
            </w:pPr>
            <w:r w:rsidRPr="00152780">
              <w:lastRenderedPageBreak/>
              <w:t>ESD</w:t>
            </w:r>
          </w:p>
        </w:tc>
        <w:tc>
          <w:tcPr>
            <w:tcW w:w="7825" w:type="dxa"/>
          </w:tcPr>
          <w:p w14:paraId="48CFCEFB" w14:textId="77777777" w:rsidR="00152780" w:rsidRPr="00152780" w:rsidRDefault="00152780" w:rsidP="00697A6D">
            <w:pPr>
              <w:pStyle w:val="BodyText"/>
              <w:spacing w:before="0"/>
            </w:pPr>
            <w:r w:rsidRPr="00152780">
              <w:t>Exploration Systems Development</w:t>
            </w:r>
          </w:p>
        </w:tc>
      </w:tr>
      <w:tr w:rsidR="00152780" w:rsidRPr="00152780" w14:paraId="28025EFD" w14:textId="77777777" w:rsidTr="00152780">
        <w:tc>
          <w:tcPr>
            <w:tcW w:w="1525" w:type="dxa"/>
          </w:tcPr>
          <w:p w14:paraId="44317AFF" w14:textId="77777777" w:rsidR="00152780" w:rsidRPr="00152780" w:rsidRDefault="00152780" w:rsidP="00697A6D">
            <w:pPr>
              <w:pStyle w:val="BodyText"/>
              <w:spacing w:before="0"/>
            </w:pPr>
            <w:r w:rsidRPr="00152780">
              <w:t>GSFC</w:t>
            </w:r>
          </w:p>
        </w:tc>
        <w:tc>
          <w:tcPr>
            <w:tcW w:w="7825" w:type="dxa"/>
          </w:tcPr>
          <w:p w14:paraId="39485C1C" w14:textId="77777777" w:rsidR="00152780" w:rsidRPr="00152780" w:rsidRDefault="00152780" w:rsidP="00697A6D">
            <w:pPr>
              <w:pStyle w:val="BodyText"/>
              <w:spacing w:before="0"/>
            </w:pPr>
            <w:r w:rsidRPr="00152780">
              <w:t>Goddard Space Flight Center</w:t>
            </w:r>
          </w:p>
        </w:tc>
      </w:tr>
      <w:tr w:rsidR="00152780" w:rsidRPr="00152780" w14:paraId="4CE44802" w14:textId="77777777" w:rsidTr="00152780">
        <w:tc>
          <w:tcPr>
            <w:tcW w:w="1525" w:type="dxa"/>
          </w:tcPr>
          <w:p w14:paraId="7E02C7F4" w14:textId="77777777" w:rsidR="00152780" w:rsidRPr="00152780" w:rsidRDefault="00152780" w:rsidP="00697A6D">
            <w:pPr>
              <w:pStyle w:val="BodyText"/>
              <w:spacing w:before="0"/>
            </w:pPr>
            <w:r w:rsidRPr="00152780">
              <w:t>H2O</w:t>
            </w:r>
          </w:p>
        </w:tc>
        <w:tc>
          <w:tcPr>
            <w:tcW w:w="7825" w:type="dxa"/>
          </w:tcPr>
          <w:p w14:paraId="4BBDD6BF" w14:textId="0ECAD8C6" w:rsidR="00152780" w:rsidRPr="00152780" w:rsidRDefault="00152780" w:rsidP="00697A6D">
            <w:pPr>
              <w:pStyle w:val="BodyText"/>
              <w:spacing w:before="0"/>
            </w:pPr>
            <w:r w:rsidRPr="00152780">
              <w:t>Water</w:t>
            </w:r>
          </w:p>
        </w:tc>
      </w:tr>
      <w:tr w:rsidR="00152780" w:rsidRPr="00152780" w14:paraId="415BCD3A" w14:textId="77777777" w:rsidTr="00152780">
        <w:tc>
          <w:tcPr>
            <w:tcW w:w="1525" w:type="dxa"/>
          </w:tcPr>
          <w:p w14:paraId="6CAB60C5" w14:textId="77777777" w:rsidR="00152780" w:rsidRPr="00152780" w:rsidRDefault="00152780" w:rsidP="00697A6D">
            <w:pPr>
              <w:pStyle w:val="BodyText"/>
              <w:spacing w:before="0"/>
            </w:pPr>
            <w:r w:rsidRPr="00152780">
              <w:t>He</w:t>
            </w:r>
          </w:p>
        </w:tc>
        <w:tc>
          <w:tcPr>
            <w:tcW w:w="7825" w:type="dxa"/>
          </w:tcPr>
          <w:p w14:paraId="05AC62ED" w14:textId="4CCEE600" w:rsidR="00152780" w:rsidRPr="00152780" w:rsidRDefault="00152780" w:rsidP="00697A6D">
            <w:pPr>
              <w:pStyle w:val="BodyText"/>
              <w:spacing w:before="0"/>
            </w:pPr>
            <w:r w:rsidRPr="00152780">
              <w:t>Gaseous Helium</w:t>
            </w:r>
          </w:p>
        </w:tc>
      </w:tr>
      <w:tr w:rsidR="00152780" w:rsidRPr="00152780" w14:paraId="3991FFC9" w14:textId="77777777" w:rsidTr="00152780">
        <w:tc>
          <w:tcPr>
            <w:tcW w:w="1525" w:type="dxa"/>
          </w:tcPr>
          <w:p w14:paraId="79DD0D92" w14:textId="77777777" w:rsidR="00152780" w:rsidRPr="00152780" w:rsidRDefault="00152780" w:rsidP="00697A6D">
            <w:pPr>
              <w:pStyle w:val="BodyText"/>
              <w:spacing w:before="0"/>
            </w:pPr>
            <w:r w:rsidRPr="00152780">
              <w:t>HLS</w:t>
            </w:r>
          </w:p>
        </w:tc>
        <w:tc>
          <w:tcPr>
            <w:tcW w:w="7825" w:type="dxa"/>
          </w:tcPr>
          <w:p w14:paraId="305EA2A2" w14:textId="77777777" w:rsidR="00152780" w:rsidRPr="00152780" w:rsidRDefault="00152780" w:rsidP="00697A6D">
            <w:pPr>
              <w:pStyle w:val="BodyText"/>
              <w:spacing w:before="0"/>
            </w:pPr>
            <w:r w:rsidRPr="00152780">
              <w:t>Human Landing System</w:t>
            </w:r>
          </w:p>
        </w:tc>
      </w:tr>
      <w:tr w:rsidR="00152780" w:rsidRPr="00152780" w14:paraId="4E09B6D8" w14:textId="77777777" w:rsidTr="00152780">
        <w:tc>
          <w:tcPr>
            <w:tcW w:w="1525" w:type="dxa"/>
          </w:tcPr>
          <w:p w14:paraId="310EA12E" w14:textId="77777777" w:rsidR="00152780" w:rsidRPr="00152780" w:rsidRDefault="00152780" w:rsidP="00697A6D">
            <w:pPr>
              <w:pStyle w:val="BodyText"/>
              <w:spacing w:before="0"/>
            </w:pPr>
            <w:r w:rsidRPr="00152780">
              <w:t>HTC</w:t>
            </w:r>
          </w:p>
        </w:tc>
        <w:tc>
          <w:tcPr>
            <w:tcW w:w="7825" w:type="dxa"/>
          </w:tcPr>
          <w:p w14:paraId="194A2F6A" w14:textId="77777777" w:rsidR="00152780" w:rsidRPr="00152780" w:rsidRDefault="00152780" w:rsidP="00697A6D">
            <w:pPr>
              <w:pStyle w:val="BodyText"/>
              <w:spacing w:before="0"/>
            </w:pPr>
            <w:r w:rsidRPr="00152780">
              <w:t>Halley-type Comet</w:t>
            </w:r>
          </w:p>
        </w:tc>
      </w:tr>
      <w:tr w:rsidR="00152780" w:rsidRPr="00152780" w14:paraId="623C5E08" w14:textId="77777777" w:rsidTr="00152780">
        <w:tc>
          <w:tcPr>
            <w:tcW w:w="1525" w:type="dxa"/>
          </w:tcPr>
          <w:p w14:paraId="65B8654B" w14:textId="77777777" w:rsidR="00152780" w:rsidRPr="00152780" w:rsidRDefault="00152780" w:rsidP="00697A6D">
            <w:pPr>
              <w:pStyle w:val="BodyText"/>
              <w:spacing w:before="0"/>
            </w:pPr>
            <w:r w:rsidRPr="00152780">
              <w:t>HVIT</w:t>
            </w:r>
          </w:p>
        </w:tc>
        <w:tc>
          <w:tcPr>
            <w:tcW w:w="7825" w:type="dxa"/>
          </w:tcPr>
          <w:p w14:paraId="6E12CC81" w14:textId="77777777" w:rsidR="00152780" w:rsidRPr="00152780" w:rsidRDefault="00152780" w:rsidP="00697A6D">
            <w:pPr>
              <w:pStyle w:val="BodyText"/>
              <w:spacing w:before="0"/>
            </w:pPr>
            <w:r w:rsidRPr="00152780">
              <w:t>Hypervelocity and Impact Technology group</w:t>
            </w:r>
          </w:p>
        </w:tc>
      </w:tr>
      <w:tr w:rsidR="00152780" w:rsidRPr="00152780" w14:paraId="1F428F53" w14:textId="77777777" w:rsidTr="00152780">
        <w:tc>
          <w:tcPr>
            <w:tcW w:w="1525" w:type="dxa"/>
          </w:tcPr>
          <w:p w14:paraId="40F04BC6" w14:textId="77777777" w:rsidR="00152780" w:rsidRPr="00152780" w:rsidRDefault="00152780" w:rsidP="00697A6D">
            <w:pPr>
              <w:pStyle w:val="BodyText"/>
              <w:spacing w:before="0"/>
            </w:pPr>
            <w:r w:rsidRPr="00152780">
              <w:t>JFC</w:t>
            </w:r>
          </w:p>
        </w:tc>
        <w:tc>
          <w:tcPr>
            <w:tcW w:w="7825" w:type="dxa"/>
          </w:tcPr>
          <w:p w14:paraId="5D97AFDD" w14:textId="77777777" w:rsidR="00152780" w:rsidRPr="00152780" w:rsidRDefault="00152780" w:rsidP="00697A6D">
            <w:pPr>
              <w:pStyle w:val="BodyText"/>
              <w:spacing w:before="0"/>
            </w:pPr>
            <w:r w:rsidRPr="00152780">
              <w:t>Jupiter-family Comet</w:t>
            </w:r>
          </w:p>
        </w:tc>
      </w:tr>
      <w:tr w:rsidR="00152780" w:rsidRPr="00152780" w14:paraId="533C7E94" w14:textId="77777777" w:rsidTr="00152780">
        <w:tc>
          <w:tcPr>
            <w:tcW w:w="1525" w:type="dxa"/>
          </w:tcPr>
          <w:p w14:paraId="5781150E" w14:textId="77777777" w:rsidR="00152780" w:rsidRPr="00152780" w:rsidRDefault="00152780" w:rsidP="00697A6D">
            <w:pPr>
              <w:pStyle w:val="BodyText"/>
              <w:spacing w:before="0"/>
            </w:pPr>
            <w:r w:rsidRPr="00152780">
              <w:t>JPL</w:t>
            </w:r>
          </w:p>
        </w:tc>
        <w:tc>
          <w:tcPr>
            <w:tcW w:w="7825" w:type="dxa"/>
          </w:tcPr>
          <w:p w14:paraId="0E1192E1" w14:textId="77777777" w:rsidR="00152780" w:rsidRPr="00152780" w:rsidRDefault="00152780" w:rsidP="00697A6D">
            <w:pPr>
              <w:pStyle w:val="BodyText"/>
              <w:spacing w:before="0"/>
            </w:pPr>
            <w:r w:rsidRPr="00152780">
              <w:t>Jet Propulsion Laboratory</w:t>
            </w:r>
          </w:p>
        </w:tc>
      </w:tr>
      <w:tr w:rsidR="00152780" w:rsidRPr="00152780" w14:paraId="7E86A704" w14:textId="77777777" w:rsidTr="00152780">
        <w:tc>
          <w:tcPr>
            <w:tcW w:w="1525" w:type="dxa"/>
          </w:tcPr>
          <w:p w14:paraId="52D0E07C" w14:textId="77777777" w:rsidR="00152780" w:rsidRPr="00152780" w:rsidRDefault="00152780" w:rsidP="00697A6D">
            <w:pPr>
              <w:pStyle w:val="BodyText"/>
              <w:spacing w:before="0"/>
            </w:pPr>
            <w:r w:rsidRPr="00152780">
              <w:t>JSC</w:t>
            </w:r>
          </w:p>
        </w:tc>
        <w:tc>
          <w:tcPr>
            <w:tcW w:w="7825" w:type="dxa"/>
          </w:tcPr>
          <w:p w14:paraId="3240E464" w14:textId="77777777" w:rsidR="00152780" w:rsidRPr="00152780" w:rsidRDefault="00152780" w:rsidP="00697A6D">
            <w:pPr>
              <w:pStyle w:val="BodyText"/>
              <w:spacing w:before="0"/>
            </w:pPr>
            <w:r w:rsidRPr="00152780">
              <w:t>Johnson Space Center</w:t>
            </w:r>
          </w:p>
        </w:tc>
      </w:tr>
      <w:tr w:rsidR="00152780" w:rsidRPr="00152780" w14:paraId="3EABFDED" w14:textId="77777777" w:rsidTr="00152780">
        <w:tc>
          <w:tcPr>
            <w:tcW w:w="1525" w:type="dxa"/>
          </w:tcPr>
          <w:p w14:paraId="0EC24ABA" w14:textId="77777777" w:rsidR="00152780" w:rsidRPr="00152780" w:rsidRDefault="00152780" w:rsidP="00697A6D">
            <w:pPr>
              <w:pStyle w:val="BodyText"/>
              <w:spacing w:before="0"/>
            </w:pPr>
            <w:r w:rsidRPr="00152780">
              <w:t>LADEE</w:t>
            </w:r>
          </w:p>
        </w:tc>
        <w:tc>
          <w:tcPr>
            <w:tcW w:w="7825" w:type="dxa"/>
          </w:tcPr>
          <w:p w14:paraId="4EB9883A" w14:textId="77777777" w:rsidR="00152780" w:rsidRPr="00152780" w:rsidRDefault="00152780" w:rsidP="00697A6D">
            <w:pPr>
              <w:pStyle w:val="BodyText"/>
              <w:spacing w:before="0"/>
            </w:pPr>
            <w:r w:rsidRPr="00152780">
              <w:t>Lunar Atmosphere Dust and Environment Explorer</w:t>
            </w:r>
          </w:p>
        </w:tc>
      </w:tr>
      <w:tr w:rsidR="00152780" w:rsidRPr="00152780" w14:paraId="6C2C0FF5" w14:textId="77777777" w:rsidTr="00152780">
        <w:tc>
          <w:tcPr>
            <w:tcW w:w="1525" w:type="dxa"/>
          </w:tcPr>
          <w:p w14:paraId="6739334E" w14:textId="77777777" w:rsidR="00152780" w:rsidRPr="00152780" w:rsidRDefault="00152780" w:rsidP="00697A6D">
            <w:pPr>
              <w:pStyle w:val="BodyText"/>
              <w:spacing w:before="0"/>
            </w:pPr>
            <w:r w:rsidRPr="00152780">
              <w:t>LaRC</w:t>
            </w:r>
          </w:p>
        </w:tc>
        <w:tc>
          <w:tcPr>
            <w:tcW w:w="7825" w:type="dxa"/>
          </w:tcPr>
          <w:p w14:paraId="187218BF" w14:textId="77777777" w:rsidR="00152780" w:rsidRPr="00152780" w:rsidRDefault="00152780" w:rsidP="00697A6D">
            <w:pPr>
              <w:pStyle w:val="BodyText"/>
              <w:spacing w:before="0"/>
            </w:pPr>
            <w:r w:rsidRPr="00152780">
              <w:t>Langley Research Center</w:t>
            </w:r>
          </w:p>
        </w:tc>
      </w:tr>
      <w:tr w:rsidR="00152780" w:rsidRPr="00152780" w14:paraId="0BF82786" w14:textId="77777777" w:rsidTr="00152780">
        <w:tc>
          <w:tcPr>
            <w:tcW w:w="1525" w:type="dxa"/>
          </w:tcPr>
          <w:p w14:paraId="716D0929" w14:textId="77777777" w:rsidR="00152780" w:rsidRPr="00152780" w:rsidRDefault="00152780" w:rsidP="00697A6D">
            <w:pPr>
              <w:pStyle w:val="BodyText"/>
              <w:spacing w:before="0"/>
            </w:pPr>
            <w:r w:rsidRPr="00152780">
              <w:t>LDEF</w:t>
            </w:r>
          </w:p>
        </w:tc>
        <w:tc>
          <w:tcPr>
            <w:tcW w:w="7825" w:type="dxa"/>
          </w:tcPr>
          <w:p w14:paraId="7F055E1B" w14:textId="77777777" w:rsidR="00152780" w:rsidRPr="00152780" w:rsidRDefault="00152780" w:rsidP="00697A6D">
            <w:pPr>
              <w:pStyle w:val="BodyText"/>
              <w:spacing w:before="0"/>
            </w:pPr>
            <w:r w:rsidRPr="00152780">
              <w:t>Long Duration Exposure Facility</w:t>
            </w:r>
          </w:p>
        </w:tc>
      </w:tr>
      <w:tr w:rsidR="00152780" w:rsidRPr="00152780" w14:paraId="761C1B29" w14:textId="77777777" w:rsidTr="00152780">
        <w:tc>
          <w:tcPr>
            <w:tcW w:w="1525" w:type="dxa"/>
          </w:tcPr>
          <w:p w14:paraId="4A1100F1" w14:textId="77777777" w:rsidR="00152780" w:rsidRPr="00152780" w:rsidRDefault="00152780" w:rsidP="00697A6D">
            <w:pPr>
              <w:pStyle w:val="BodyText"/>
              <w:spacing w:before="0"/>
            </w:pPr>
            <w:r w:rsidRPr="00152780">
              <w:t>LDEX</w:t>
            </w:r>
          </w:p>
        </w:tc>
        <w:tc>
          <w:tcPr>
            <w:tcW w:w="7825" w:type="dxa"/>
          </w:tcPr>
          <w:p w14:paraId="095DFF69" w14:textId="77777777" w:rsidR="00152780" w:rsidRPr="00152780" w:rsidRDefault="00152780" w:rsidP="00697A6D">
            <w:pPr>
              <w:pStyle w:val="BodyText"/>
              <w:spacing w:before="0"/>
            </w:pPr>
            <w:r w:rsidRPr="00152780">
              <w:t>Lunar Dust Experiment</w:t>
            </w:r>
          </w:p>
        </w:tc>
      </w:tr>
      <w:tr w:rsidR="00152780" w:rsidRPr="00152780" w14:paraId="584E87D2" w14:textId="77777777" w:rsidTr="00152780">
        <w:tc>
          <w:tcPr>
            <w:tcW w:w="1525" w:type="dxa"/>
          </w:tcPr>
          <w:p w14:paraId="2F4AE0B1" w14:textId="77777777" w:rsidR="00152780" w:rsidRPr="00152780" w:rsidRDefault="00152780" w:rsidP="00697A6D">
            <w:pPr>
              <w:pStyle w:val="BodyText"/>
              <w:spacing w:before="0"/>
            </w:pPr>
            <w:r w:rsidRPr="00152780">
              <w:t>LEEM</w:t>
            </w:r>
          </w:p>
        </w:tc>
        <w:tc>
          <w:tcPr>
            <w:tcW w:w="7825" w:type="dxa"/>
          </w:tcPr>
          <w:p w14:paraId="669AB63F" w14:textId="77777777" w:rsidR="00152780" w:rsidRPr="00152780" w:rsidRDefault="00152780" w:rsidP="00697A6D">
            <w:pPr>
              <w:pStyle w:val="BodyText"/>
              <w:spacing w:before="0"/>
            </w:pPr>
            <w:r w:rsidRPr="00152780">
              <w:t>Lunar Ejecta Engineering Model</w:t>
            </w:r>
          </w:p>
        </w:tc>
      </w:tr>
      <w:tr w:rsidR="00152780" w:rsidRPr="00152780" w14:paraId="338A9B62" w14:textId="77777777" w:rsidTr="00152780">
        <w:tc>
          <w:tcPr>
            <w:tcW w:w="1525" w:type="dxa"/>
          </w:tcPr>
          <w:p w14:paraId="57BD6392" w14:textId="77777777" w:rsidR="00152780" w:rsidRPr="00152780" w:rsidRDefault="00152780" w:rsidP="00697A6D">
            <w:pPr>
              <w:pStyle w:val="BodyText"/>
              <w:spacing w:before="0"/>
            </w:pPr>
            <w:r w:rsidRPr="00152780">
              <w:t>LH</w:t>
            </w:r>
            <w:r w:rsidRPr="00152780">
              <w:rPr>
                <w:vertAlign w:val="subscript"/>
              </w:rPr>
              <w:t>2</w:t>
            </w:r>
          </w:p>
        </w:tc>
        <w:tc>
          <w:tcPr>
            <w:tcW w:w="7825" w:type="dxa"/>
          </w:tcPr>
          <w:p w14:paraId="17A1C18A" w14:textId="01599D3F" w:rsidR="00152780" w:rsidRPr="00152780" w:rsidRDefault="00152780" w:rsidP="00697A6D">
            <w:pPr>
              <w:pStyle w:val="BodyText"/>
              <w:spacing w:before="0"/>
            </w:pPr>
            <w:r w:rsidRPr="00152780">
              <w:t>Liquid Hydrogen</w:t>
            </w:r>
          </w:p>
        </w:tc>
      </w:tr>
      <w:tr w:rsidR="00152780" w:rsidRPr="00152780" w14:paraId="27D7E283" w14:textId="77777777" w:rsidTr="00152780">
        <w:tc>
          <w:tcPr>
            <w:tcW w:w="1525" w:type="dxa"/>
          </w:tcPr>
          <w:p w14:paraId="6777C6AE" w14:textId="77777777" w:rsidR="00152780" w:rsidRPr="00152780" w:rsidRDefault="00152780" w:rsidP="00697A6D">
            <w:pPr>
              <w:pStyle w:val="BodyText"/>
              <w:spacing w:before="0"/>
            </w:pPr>
            <w:r w:rsidRPr="00152780">
              <w:t>LM</w:t>
            </w:r>
          </w:p>
        </w:tc>
        <w:tc>
          <w:tcPr>
            <w:tcW w:w="7825" w:type="dxa"/>
          </w:tcPr>
          <w:p w14:paraId="790DF75F" w14:textId="77777777" w:rsidR="00152780" w:rsidRPr="00152780" w:rsidRDefault="00152780" w:rsidP="00697A6D">
            <w:pPr>
              <w:pStyle w:val="BodyText"/>
              <w:spacing w:before="0"/>
            </w:pPr>
            <w:r w:rsidRPr="00152780">
              <w:t>Apollo Lunar Module</w:t>
            </w:r>
          </w:p>
        </w:tc>
      </w:tr>
      <w:tr w:rsidR="00152780" w:rsidRPr="00152780" w14:paraId="716460CA" w14:textId="77777777" w:rsidTr="00152780">
        <w:tc>
          <w:tcPr>
            <w:tcW w:w="1525" w:type="dxa"/>
          </w:tcPr>
          <w:p w14:paraId="20197DC1" w14:textId="77777777" w:rsidR="00152780" w:rsidRPr="00152780" w:rsidRDefault="00152780" w:rsidP="00697A6D">
            <w:pPr>
              <w:pStyle w:val="BodyText"/>
              <w:spacing w:before="0"/>
            </w:pPr>
            <w:r w:rsidRPr="00152780">
              <w:t>LOX</w:t>
            </w:r>
          </w:p>
        </w:tc>
        <w:tc>
          <w:tcPr>
            <w:tcW w:w="7825" w:type="dxa"/>
          </w:tcPr>
          <w:p w14:paraId="0CFA1781" w14:textId="13873FB5" w:rsidR="00152780" w:rsidRPr="00152780" w:rsidRDefault="00152780" w:rsidP="00697A6D">
            <w:pPr>
              <w:pStyle w:val="BodyText"/>
              <w:spacing w:before="0"/>
            </w:pPr>
            <w:r w:rsidRPr="00152780">
              <w:t>Liquid Oxygen</w:t>
            </w:r>
          </w:p>
        </w:tc>
      </w:tr>
      <w:tr w:rsidR="00152780" w:rsidRPr="00152780" w14:paraId="7F517D67" w14:textId="77777777" w:rsidTr="00152780">
        <w:tc>
          <w:tcPr>
            <w:tcW w:w="1525" w:type="dxa"/>
          </w:tcPr>
          <w:p w14:paraId="32E216AD" w14:textId="77777777" w:rsidR="00152780" w:rsidRPr="00152780" w:rsidRDefault="00152780" w:rsidP="00697A6D">
            <w:pPr>
              <w:pStyle w:val="BodyText"/>
              <w:spacing w:before="0"/>
            </w:pPr>
            <w:r w:rsidRPr="00152780">
              <w:t>LRO</w:t>
            </w:r>
          </w:p>
        </w:tc>
        <w:tc>
          <w:tcPr>
            <w:tcW w:w="7825" w:type="dxa"/>
          </w:tcPr>
          <w:p w14:paraId="268CB6E7" w14:textId="77777777" w:rsidR="00152780" w:rsidRPr="00152780" w:rsidRDefault="00152780" w:rsidP="00697A6D">
            <w:pPr>
              <w:pStyle w:val="BodyText"/>
              <w:spacing w:before="0"/>
            </w:pPr>
            <w:r w:rsidRPr="00152780">
              <w:t>Lunar Reconnaissance Orbiter</w:t>
            </w:r>
          </w:p>
        </w:tc>
      </w:tr>
      <w:tr w:rsidR="00152780" w:rsidRPr="00152780" w14:paraId="66CBC66F" w14:textId="77777777" w:rsidTr="00152780">
        <w:tc>
          <w:tcPr>
            <w:tcW w:w="1525" w:type="dxa"/>
          </w:tcPr>
          <w:p w14:paraId="7444CF2D" w14:textId="77777777" w:rsidR="00152780" w:rsidRPr="00152780" w:rsidRDefault="00152780" w:rsidP="00697A6D">
            <w:pPr>
              <w:pStyle w:val="BodyText"/>
              <w:spacing w:before="0"/>
            </w:pPr>
            <w:r w:rsidRPr="00152780">
              <w:t>LROC</w:t>
            </w:r>
          </w:p>
        </w:tc>
        <w:tc>
          <w:tcPr>
            <w:tcW w:w="7825" w:type="dxa"/>
          </w:tcPr>
          <w:p w14:paraId="0ECCEDCF" w14:textId="77777777" w:rsidR="00152780" w:rsidRPr="00152780" w:rsidRDefault="00152780" w:rsidP="00697A6D">
            <w:pPr>
              <w:pStyle w:val="BodyText"/>
              <w:spacing w:before="0"/>
            </w:pPr>
            <w:r w:rsidRPr="00152780">
              <w:t>Lunar Reconnaissance Orbiter Camera</w:t>
            </w:r>
          </w:p>
        </w:tc>
      </w:tr>
      <w:tr w:rsidR="00152780" w:rsidRPr="00152780" w14:paraId="12D77D91" w14:textId="77777777" w:rsidTr="00152780">
        <w:tc>
          <w:tcPr>
            <w:tcW w:w="1525" w:type="dxa"/>
          </w:tcPr>
          <w:p w14:paraId="32887EEB" w14:textId="77777777" w:rsidR="00152780" w:rsidRPr="00152780" w:rsidRDefault="00152780" w:rsidP="00697A6D">
            <w:pPr>
              <w:pStyle w:val="BodyText"/>
              <w:spacing w:before="0"/>
            </w:pPr>
            <w:r w:rsidRPr="00152780">
              <w:t>MEM</w:t>
            </w:r>
          </w:p>
        </w:tc>
        <w:tc>
          <w:tcPr>
            <w:tcW w:w="7825" w:type="dxa"/>
          </w:tcPr>
          <w:p w14:paraId="3979DB1B" w14:textId="77777777" w:rsidR="00152780" w:rsidRPr="00152780" w:rsidRDefault="00152780" w:rsidP="00697A6D">
            <w:pPr>
              <w:pStyle w:val="BodyText"/>
              <w:spacing w:before="0"/>
            </w:pPr>
            <w:r w:rsidRPr="00152780">
              <w:t>Meteoroid Engineering Model</w:t>
            </w:r>
          </w:p>
        </w:tc>
      </w:tr>
      <w:tr w:rsidR="00152780" w:rsidRPr="00152780" w14:paraId="7CCF7AF8" w14:textId="77777777" w:rsidTr="00152780">
        <w:tc>
          <w:tcPr>
            <w:tcW w:w="1525" w:type="dxa"/>
          </w:tcPr>
          <w:p w14:paraId="6FF8E696" w14:textId="77777777" w:rsidR="00152780" w:rsidRPr="00152780" w:rsidRDefault="00152780" w:rsidP="00697A6D">
            <w:pPr>
              <w:pStyle w:val="BodyText"/>
              <w:spacing w:before="0"/>
            </w:pPr>
            <w:r w:rsidRPr="00152780">
              <w:t>MeMoSeE</w:t>
            </w:r>
          </w:p>
        </w:tc>
        <w:tc>
          <w:tcPr>
            <w:tcW w:w="7825" w:type="dxa"/>
          </w:tcPr>
          <w:p w14:paraId="3AB2EA33" w14:textId="77777777" w:rsidR="00152780" w:rsidRPr="00152780" w:rsidRDefault="00152780" w:rsidP="00697A6D">
            <w:pPr>
              <w:pStyle w:val="BodyText"/>
              <w:spacing w:before="0"/>
            </w:pPr>
            <w:bookmarkStart w:id="647" w:name="_Hlk78957087"/>
            <w:r w:rsidRPr="00152780">
              <w:t>Meteoroid Model of Secondary Ejecta</w:t>
            </w:r>
            <w:bookmarkEnd w:id="647"/>
          </w:p>
        </w:tc>
      </w:tr>
      <w:tr w:rsidR="00152780" w:rsidRPr="00152780" w14:paraId="2A8D5E94" w14:textId="77777777" w:rsidTr="00152780">
        <w:tc>
          <w:tcPr>
            <w:tcW w:w="1525" w:type="dxa"/>
          </w:tcPr>
          <w:p w14:paraId="3EAD7122" w14:textId="77777777" w:rsidR="00152780" w:rsidRPr="00152780" w:rsidRDefault="00152780" w:rsidP="00697A6D">
            <w:pPr>
              <w:pStyle w:val="BodyText"/>
              <w:spacing w:before="0"/>
            </w:pPr>
            <w:r w:rsidRPr="00152780">
              <w:t>MMH/NTO</w:t>
            </w:r>
          </w:p>
        </w:tc>
        <w:tc>
          <w:tcPr>
            <w:tcW w:w="7825" w:type="dxa"/>
          </w:tcPr>
          <w:p w14:paraId="1ED9F4B4" w14:textId="10D915C6" w:rsidR="00152780" w:rsidRPr="00152780" w:rsidRDefault="00152780" w:rsidP="00697A6D">
            <w:pPr>
              <w:pStyle w:val="BodyText"/>
              <w:spacing w:before="0"/>
            </w:pPr>
            <w:bookmarkStart w:id="648" w:name="_Hlk79081495"/>
            <w:r w:rsidRPr="00152780">
              <w:t xml:space="preserve">Monomethylhydrazine </w:t>
            </w:r>
            <w:r>
              <w:t>a</w:t>
            </w:r>
            <w:r w:rsidRPr="00152780">
              <w:t>nd Nitrogen Tetroxide</w:t>
            </w:r>
            <w:bookmarkEnd w:id="648"/>
          </w:p>
        </w:tc>
      </w:tr>
      <w:tr w:rsidR="00152780" w:rsidRPr="00152780" w14:paraId="7CA4950A" w14:textId="77777777" w:rsidTr="00152780">
        <w:tc>
          <w:tcPr>
            <w:tcW w:w="1525" w:type="dxa"/>
          </w:tcPr>
          <w:p w14:paraId="0C722EA8" w14:textId="77777777" w:rsidR="00152780" w:rsidRPr="00152780" w:rsidRDefault="00152780" w:rsidP="00697A6D">
            <w:pPr>
              <w:pStyle w:val="BodyText"/>
              <w:spacing w:before="0"/>
            </w:pPr>
            <w:r w:rsidRPr="00152780">
              <w:t>MMOD</w:t>
            </w:r>
          </w:p>
        </w:tc>
        <w:tc>
          <w:tcPr>
            <w:tcW w:w="7825" w:type="dxa"/>
          </w:tcPr>
          <w:p w14:paraId="1374A32C" w14:textId="5C989798" w:rsidR="00152780" w:rsidRPr="00152780" w:rsidRDefault="00152780" w:rsidP="00697A6D">
            <w:pPr>
              <w:pStyle w:val="BodyText"/>
              <w:spacing w:before="0"/>
            </w:pPr>
            <w:bookmarkStart w:id="649" w:name="_Hlk78972860"/>
            <w:r w:rsidRPr="00152780">
              <w:t xml:space="preserve">Micrometeoroid </w:t>
            </w:r>
            <w:r>
              <w:t>a</w:t>
            </w:r>
            <w:r w:rsidRPr="00152780">
              <w:t>nd Orbital Debris</w:t>
            </w:r>
            <w:bookmarkEnd w:id="649"/>
          </w:p>
        </w:tc>
      </w:tr>
      <w:tr w:rsidR="00152780" w:rsidRPr="00152780" w14:paraId="0C8569F0" w14:textId="77777777" w:rsidTr="00152780">
        <w:tc>
          <w:tcPr>
            <w:tcW w:w="1525" w:type="dxa"/>
          </w:tcPr>
          <w:p w14:paraId="50F69A77" w14:textId="77777777" w:rsidR="00152780" w:rsidRPr="00152780" w:rsidRDefault="00152780" w:rsidP="00697A6D">
            <w:pPr>
              <w:pStyle w:val="BodyText"/>
              <w:spacing w:before="0"/>
            </w:pPr>
            <w:r w:rsidRPr="00152780">
              <w:t>MSC</w:t>
            </w:r>
          </w:p>
        </w:tc>
        <w:tc>
          <w:tcPr>
            <w:tcW w:w="7825" w:type="dxa"/>
          </w:tcPr>
          <w:p w14:paraId="1F90AE8F" w14:textId="77777777" w:rsidR="00152780" w:rsidRPr="00152780" w:rsidRDefault="00152780" w:rsidP="00697A6D">
            <w:pPr>
              <w:pStyle w:val="BodyText"/>
              <w:spacing w:before="0"/>
            </w:pPr>
            <w:r w:rsidRPr="00152780">
              <w:t>Manned Spacecraft Center</w:t>
            </w:r>
          </w:p>
        </w:tc>
      </w:tr>
      <w:tr w:rsidR="00152780" w:rsidRPr="00152780" w14:paraId="1A8D7AD1" w14:textId="77777777" w:rsidTr="00152780">
        <w:tc>
          <w:tcPr>
            <w:tcW w:w="1525" w:type="dxa"/>
          </w:tcPr>
          <w:p w14:paraId="753DC253" w14:textId="77777777" w:rsidR="00152780" w:rsidRPr="00152780" w:rsidRDefault="00152780" w:rsidP="00697A6D">
            <w:pPr>
              <w:pStyle w:val="BodyText"/>
              <w:spacing w:before="0"/>
            </w:pPr>
            <w:r w:rsidRPr="00152780">
              <w:t>MSFC</w:t>
            </w:r>
          </w:p>
        </w:tc>
        <w:tc>
          <w:tcPr>
            <w:tcW w:w="7825" w:type="dxa"/>
          </w:tcPr>
          <w:p w14:paraId="5D54D573" w14:textId="77777777" w:rsidR="00152780" w:rsidRPr="00152780" w:rsidRDefault="00152780" w:rsidP="00697A6D">
            <w:pPr>
              <w:pStyle w:val="BodyText"/>
              <w:spacing w:before="0"/>
            </w:pPr>
            <w:r w:rsidRPr="00152780">
              <w:t>Marshall Space Flight Center</w:t>
            </w:r>
          </w:p>
        </w:tc>
      </w:tr>
      <w:tr w:rsidR="00152780" w:rsidRPr="00152780" w14:paraId="4487880B" w14:textId="77777777" w:rsidTr="00152780">
        <w:tc>
          <w:tcPr>
            <w:tcW w:w="1525" w:type="dxa"/>
          </w:tcPr>
          <w:p w14:paraId="40AD55D4" w14:textId="77777777" w:rsidR="00152780" w:rsidRPr="00152780" w:rsidRDefault="00152780" w:rsidP="00697A6D">
            <w:pPr>
              <w:pStyle w:val="BodyText"/>
              <w:spacing w:before="0"/>
            </w:pPr>
            <w:r w:rsidRPr="00152780">
              <w:t>N</w:t>
            </w:r>
            <w:r w:rsidRPr="00152780">
              <w:rPr>
                <w:vertAlign w:val="subscript"/>
              </w:rPr>
              <w:t>2</w:t>
            </w:r>
          </w:p>
        </w:tc>
        <w:tc>
          <w:tcPr>
            <w:tcW w:w="7825" w:type="dxa"/>
          </w:tcPr>
          <w:p w14:paraId="54C27ECE" w14:textId="4829DAD9" w:rsidR="00152780" w:rsidRPr="00152780" w:rsidRDefault="00152780" w:rsidP="00697A6D">
            <w:pPr>
              <w:pStyle w:val="BodyText"/>
              <w:spacing w:before="0"/>
            </w:pPr>
            <w:r w:rsidRPr="00152780">
              <w:t>Gaseous Nitrogen</w:t>
            </w:r>
          </w:p>
        </w:tc>
      </w:tr>
      <w:tr w:rsidR="00152780" w:rsidRPr="00152780" w14:paraId="28A40654" w14:textId="77777777" w:rsidTr="00152780">
        <w:tc>
          <w:tcPr>
            <w:tcW w:w="1525" w:type="dxa"/>
          </w:tcPr>
          <w:p w14:paraId="1E7AD45B" w14:textId="77777777" w:rsidR="00152780" w:rsidRPr="00152780" w:rsidRDefault="00152780" w:rsidP="00697A6D">
            <w:pPr>
              <w:pStyle w:val="BodyText"/>
              <w:spacing w:before="0"/>
            </w:pPr>
            <w:r w:rsidRPr="00152780">
              <w:t>NAC</w:t>
            </w:r>
          </w:p>
        </w:tc>
        <w:tc>
          <w:tcPr>
            <w:tcW w:w="7825" w:type="dxa"/>
          </w:tcPr>
          <w:p w14:paraId="69317009" w14:textId="77777777" w:rsidR="00152780" w:rsidRPr="00152780" w:rsidRDefault="00152780" w:rsidP="00697A6D">
            <w:pPr>
              <w:pStyle w:val="BodyText"/>
              <w:spacing w:before="0"/>
            </w:pPr>
            <w:r w:rsidRPr="00152780">
              <w:t>Narrow Angle Camera</w:t>
            </w:r>
          </w:p>
        </w:tc>
      </w:tr>
      <w:tr w:rsidR="00152780" w:rsidRPr="00152780" w14:paraId="38FDCA73" w14:textId="77777777" w:rsidTr="00152780">
        <w:tc>
          <w:tcPr>
            <w:tcW w:w="1525" w:type="dxa"/>
          </w:tcPr>
          <w:p w14:paraId="37937E10" w14:textId="77777777" w:rsidR="00152780" w:rsidRPr="00152780" w:rsidRDefault="00152780" w:rsidP="00697A6D">
            <w:pPr>
              <w:pStyle w:val="BodyText"/>
              <w:spacing w:before="0"/>
            </w:pPr>
            <w:r w:rsidRPr="00152780">
              <w:t>NAN</w:t>
            </w:r>
          </w:p>
        </w:tc>
        <w:tc>
          <w:tcPr>
            <w:tcW w:w="7825" w:type="dxa"/>
          </w:tcPr>
          <w:p w14:paraId="3057F279" w14:textId="77777777" w:rsidR="00152780" w:rsidRPr="00152780" w:rsidRDefault="00152780" w:rsidP="00697A6D">
            <w:pPr>
              <w:pStyle w:val="BodyText"/>
              <w:spacing w:before="0"/>
            </w:pPr>
          </w:p>
        </w:tc>
      </w:tr>
      <w:tr w:rsidR="00152780" w:rsidRPr="00152780" w14:paraId="11FFBE94" w14:textId="77777777" w:rsidTr="00152780">
        <w:tc>
          <w:tcPr>
            <w:tcW w:w="1525" w:type="dxa"/>
          </w:tcPr>
          <w:p w14:paraId="7B4C63FB" w14:textId="77777777" w:rsidR="00152780" w:rsidRPr="00152780" w:rsidRDefault="00152780" w:rsidP="00697A6D">
            <w:pPr>
              <w:pStyle w:val="BodyText"/>
              <w:spacing w:before="0"/>
            </w:pPr>
            <w:r w:rsidRPr="00152780">
              <w:t>NEA</w:t>
            </w:r>
          </w:p>
        </w:tc>
        <w:tc>
          <w:tcPr>
            <w:tcW w:w="7825" w:type="dxa"/>
          </w:tcPr>
          <w:p w14:paraId="3CA49BF4" w14:textId="59431519" w:rsidR="00152780" w:rsidRPr="00152780" w:rsidRDefault="00152780" w:rsidP="00697A6D">
            <w:pPr>
              <w:pStyle w:val="BodyText"/>
              <w:spacing w:before="0"/>
            </w:pPr>
            <w:r w:rsidRPr="00152780">
              <w:t>Near Earth Asteroid</w:t>
            </w:r>
          </w:p>
        </w:tc>
      </w:tr>
      <w:tr w:rsidR="00152780" w:rsidRPr="00152780" w14:paraId="7DBA40CA" w14:textId="77777777" w:rsidTr="00152780">
        <w:tc>
          <w:tcPr>
            <w:tcW w:w="1525" w:type="dxa"/>
          </w:tcPr>
          <w:p w14:paraId="1B3EEC90" w14:textId="77777777" w:rsidR="00152780" w:rsidRPr="00152780" w:rsidRDefault="00152780" w:rsidP="00697A6D">
            <w:pPr>
              <w:pStyle w:val="BodyText"/>
              <w:spacing w:before="0"/>
            </w:pPr>
            <w:r w:rsidRPr="00152780">
              <w:t>NEO</w:t>
            </w:r>
          </w:p>
        </w:tc>
        <w:tc>
          <w:tcPr>
            <w:tcW w:w="7825" w:type="dxa"/>
          </w:tcPr>
          <w:p w14:paraId="58061E03" w14:textId="3FCD89EE" w:rsidR="00152780" w:rsidRPr="00152780" w:rsidRDefault="00152780" w:rsidP="00697A6D">
            <w:pPr>
              <w:pStyle w:val="BodyText"/>
              <w:spacing w:before="0"/>
            </w:pPr>
            <w:r w:rsidRPr="00152780">
              <w:t>Near Earth Object</w:t>
            </w:r>
          </w:p>
        </w:tc>
      </w:tr>
      <w:tr w:rsidR="00152780" w:rsidRPr="00152780" w14:paraId="46ECFFB5" w14:textId="77777777" w:rsidTr="00152780">
        <w:tc>
          <w:tcPr>
            <w:tcW w:w="1525" w:type="dxa"/>
          </w:tcPr>
          <w:p w14:paraId="6D546E34" w14:textId="77777777" w:rsidR="00152780" w:rsidRPr="00152780" w:rsidRDefault="00152780" w:rsidP="00697A6D">
            <w:pPr>
              <w:pStyle w:val="BodyText"/>
              <w:spacing w:before="0"/>
            </w:pPr>
            <w:r w:rsidRPr="00152780">
              <w:t>NESC</w:t>
            </w:r>
          </w:p>
        </w:tc>
        <w:tc>
          <w:tcPr>
            <w:tcW w:w="7825" w:type="dxa"/>
          </w:tcPr>
          <w:p w14:paraId="5B14C596" w14:textId="77777777" w:rsidR="00152780" w:rsidRPr="00152780" w:rsidRDefault="00152780" w:rsidP="00697A6D">
            <w:pPr>
              <w:pStyle w:val="BodyText"/>
              <w:spacing w:before="0"/>
            </w:pPr>
            <w:bookmarkStart w:id="650" w:name="_Hlk78957187"/>
            <w:r w:rsidRPr="00152780">
              <w:t>NASA Engineering and Safety Center</w:t>
            </w:r>
            <w:bookmarkEnd w:id="650"/>
          </w:p>
        </w:tc>
      </w:tr>
      <w:tr w:rsidR="00152780" w:rsidRPr="00152780" w14:paraId="55F565A2" w14:textId="77777777" w:rsidTr="00152780">
        <w:tc>
          <w:tcPr>
            <w:tcW w:w="1525" w:type="dxa"/>
          </w:tcPr>
          <w:p w14:paraId="0D1A9208" w14:textId="77777777" w:rsidR="00152780" w:rsidRPr="00152780" w:rsidRDefault="00152780" w:rsidP="00697A6D">
            <w:pPr>
              <w:pStyle w:val="BodyText"/>
              <w:spacing w:before="0"/>
            </w:pPr>
            <w:r w:rsidRPr="00152780">
              <w:t>O</w:t>
            </w:r>
            <w:r w:rsidRPr="00152780">
              <w:rPr>
                <w:vertAlign w:val="subscript"/>
              </w:rPr>
              <w:t>2</w:t>
            </w:r>
          </w:p>
        </w:tc>
        <w:tc>
          <w:tcPr>
            <w:tcW w:w="7825" w:type="dxa"/>
          </w:tcPr>
          <w:p w14:paraId="4F60F720" w14:textId="3A353EE8" w:rsidR="00152780" w:rsidRPr="00152780" w:rsidRDefault="00152780" w:rsidP="00697A6D">
            <w:pPr>
              <w:pStyle w:val="BodyText"/>
              <w:spacing w:before="0"/>
            </w:pPr>
            <w:r w:rsidRPr="00152780">
              <w:t>Gaseous Oxygen</w:t>
            </w:r>
          </w:p>
        </w:tc>
      </w:tr>
      <w:tr w:rsidR="00152780" w:rsidRPr="00152780" w14:paraId="30FBB3EB" w14:textId="77777777" w:rsidTr="00152780">
        <w:tc>
          <w:tcPr>
            <w:tcW w:w="1525" w:type="dxa"/>
          </w:tcPr>
          <w:p w14:paraId="4248DDFB" w14:textId="77777777" w:rsidR="00152780" w:rsidRPr="00152780" w:rsidRDefault="00152780" w:rsidP="00697A6D">
            <w:pPr>
              <w:pStyle w:val="BodyText"/>
              <w:spacing w:before="0"/>
            </w:pPr>
            <w:r w:rsidRPr="00152780">
              <w:t>OCC</w:t>
            </w:r>
          </w:p>
        </w:tc>
        <w:tc>
          <w:tcPr>
            <w:tcW w:w="7825" w:type="dxa"/>
          </w:tcPr>
          <w:p w14:paraId="0078AFC4" w14:textId="77777777" w:rsidR="00152780" w:rsidRPr="00152780" w:rsidRDefault="00152780" w:rsidP="00697A6D">
            <w:pPr>
              <w:pStyle w:val="BodyText"/>
              <w:spacing w:before="0"/>
            </w:pPr>
            <w:r w:rsidRPr="00152780">
              <w:t>Oort-cloud Comet</w:t>
            </w:r>
          </w:p>
        </w:tc>
      </w:tr>
      <w:tr w:rsidR="00152780" w:rsidRPr="00152780" w14:paraId="0F4E2AB7" w14:textId="77777777" w:rsidTr="00152780">
        <w:tc>
          <w:tcPr>
            <w:tcW w:w="1525" w:type="dxa"/>
          </w:tcPr>
          <w:p w14:paraId="4331FD50" w14:textId="77777777" w:rsidR="00152780" w:rsidRPr="00152780" w:rsidRDefault="00152780" w:rsidP="00697A6D">
            <w:pPr>
              <w:pStyle w:val="BodyText"/>
              <w:spacing w:before="0"/>
            </w:pPr>
            <w:r w:rsidRPr="00152780">
              <w:t>ORDEM</w:t>
            </w:r>
          </w:p>
        </w:tc>
        <w:tc>
          <w:tcPr>
            <w:tcW w:w="7825" w:type="dxa"/>
          </w:tcPr>
          <w:p w14:paraId="6FCFBB37" w14:textId="77777777" w:rsidR="00152780" w:rsidRPr="00152780" w:rsidRDefault="00152780" w:rsidP="00697A6D">
            <w:pPr>
              <w:pStyle w:val="BodyText"/>
              <w:spacing w:before="0"/>
            </w:pPr>
            <w:r w:rsidRPr="00152780">
              <w:t>Orbital Debris Engineering Model</w:t>
            </w:r>
          </w:p>
        </w:tc>
      </w:tr>
      <w:tr w:rsidR="00152780" w:rsidRPr="00152780" w14:paraId="1774529C" w14:textId="77777777" w:rsidTr="00152780">
        <w:tc>
          <w:tcPr>
            <w:tcW w:w="1525" w:type="dxa"/>
          </w:tcPr>
          <w:p w14:paraId="44C95A2A" w14:textId="77777777" w:rsidR="00152780" w:rsidRPr="00152780" w:rsidRDefault="00152780" w:rsidP="00697A6D">
            <w:pPr>
              <w:pStyle w:val="BodyText"/>
              <w:spacing w:before="0"/>
            </w:pPr>
            <w:r w:rsidRPr="00152780">
              <w:t>PHRZ</w:t>
            </w:r>
          </w:p>
        </w:tc>
        <w:tc>
          <w:tcPr>
            <w:tcW w:w="7825" w:type="dxa"/>
          </w:tcPr>
          <w:p w14:paraId="7B94D31F" w14:textId="77777777" w:rsidR="00152780" w:rsidRPr="00152780" w:rsidRDefault="00152780" w:rsidP="00697A6D">
            <w:pPr>
              <w:pStyle w:val="BodyText"/>
              <w:spacing w:before="0"/>
            </w:pPr>
            <w:bookmarkStart w:id="651" w:name="_Hlk78845306"/>
            <w:r w:rsidRPr="00152780">
              <w:t>Proximal High Reflectance Zone</w:t>
            </w:r>
            <w:bookmarkEnd w:id="651"/>
          </w:p>
        </w:tc>
      </w:tr>
      <w:tr w:rsidR="00152780" w:rsidRPr="00152780" w14:paraId="3DFCCC71" w14:textId="77777777" w:rsidTr="00152780">
        <w:tc>
          <w:tcPr>
            <w:tcW w:w="1525" w:type="dxa"/>
          </w:tcPr>
          <w:p w14:paraId="6491F85F" w14:textId="77777777" w:rsidR="00152780" w:rsidRPr="00152780" w:rsidRDefault="00152780" w:rsidP="00697A6D">
            <w:pPr>
              <w:pStyle w:val="BodyText"/>
              <w:spacing w:before="0"/>
            </w:pPr>
            <w:r w:rsidRPr="00152780">
              <w:t>PLRZ</w:t>
            </w:r>
          </w:p>
        </w:tc>
        <w:tc>
          <w:tcPr>
            <w:tcW w:w="7825" w:type="dxa"/>
          </w:tcPr>
          <w:p w14:paraId="4EF23C36" w14:textId="77777777" w:rsidR="00152780" w:rsidRPr="00152780" w:rsidRDefault="00152780" w:rsidP="00697A6D">
            <w:pPr>
              <w:pStyle w:val="BodyText"/>
              <w:spacing w:before="0"/>
            </w:pPr>
            <w:r w:rsidRPr="00152780">
              <w:t>Proximal Low Reflectance Zone</w:t>
            </w:r>
          </w:p>
        </w:tc>
      </w:tr>
      <w:tr w:rsidR="00152780" w:rsidRPr="00152780" w14:paraId="372DFF70" w14:textId="77777777" w:rsidTr="00152780">
        <w:tc>
          <w:tcPr>
            <w:tcW w:w="1525" w:type="dxa"/>
          </w:tcPr>
          <w:p w14:paraId="263BE950" w14:textId="77777777" w:rsidR="00152780" w:rsidRPr="00152780" w:rsidRDefault="00152780" w:rsidP="00697A6D">
            <w:pPr>
              <w:pStyle w:val="BodyText"/>
              <w:spacing w:before="0"/>
            </w:pPr>
            <w:r w:rsidRPr="00152780">
              <w:t>PRA</w:t>
            </w:r>
          </w:p>
        </w:tc>
        <w:tc>
          <w:tcPr>
            <w:tcW w:w="7825" w:type="dxa"/>
          </w:tcPr>
          <w:p w14:paraId="637268DE" w14:textId="77777777" w:rsidR="00152780" w:rsidRPr="00152780" w:rsidRDefault="00152780" w:rsidP="00697A6D">
            <w:pPr>
              <w:pStyle w:val="BodyText"/>
              <w:spacing w:before="0"/>
            </w:pPr>
            <w:bookmarkStart w:id="652" w:name="_Hlk79084716"/>
            <w:r w:rsidRPr="00152780">
              <w:t>Probabilistic Risk Assessment</w:t>
            </w:r>
            <w:bookmarkEnd w:id="652"/>
          </w:p>
        </w:tc>
      </w:tr>
      <w:tr w:rsidR="00152780" w:rsidRPr="00152780" w14:paraId="656FB7B6" w14:textId="77777777" w:rsidTr="00152780">
        <w:tc>
          <w:tcPr>
            <w:tcW w:w="1525" w:type="dxa"/>
          </w:tcPr>
          <w:p w14:paraId="7AAD5003" w14:textId="77777777" w:rsidR="00152780" w:rsidRPr="00152780" w:rsidRDefault="00152780" w:rsidP="00697A6D">
            <w:pPr>
              <w:pStyle w:val="BodyText"/>
              <w:spacing w:before="0"/>
            </w:pPr>
            <w:r w:rsidRPr="00152780">
              <w:t>SME</w:t>
            </w:r>
          </w:p>
        </w:tc>
        <w:tc>
          <w:tcPr>
            <w:tcW w:w="7825" w:type="dxa"/>
          </w:tcPr>
          <w:p w14:paraId="65E38B9B" w14:textId="521D82A8" w:rsidR="00152780" w:rsidRPr="00152780" w:rsidRDefault="00152780" w:rsidP="00697A6D">
            <w:pPr>
              <w:pStyle w:val="BodyText"/>
              <w:spacing w:before="0"/>
            </w:pPr>
            <w:r w:rsidRPr="00152780">
              <w:t>Subject Matter Expert</w:t>
            </w:r>
          </w:p>
        </w:tc>
      </w:tr>
      <w:tr w:rsidR="00152780" w:rsidRPr="00152780" w14:paraId="561BAE4B" w14:textId="77777777" w:rsidTr="00152780">
        <w:tc>
          <w:tcPr>
            <w:tcW w:w="1525" w:type="dxa"/>
          </w:tcPr>
          <w:p w14:paraId="09E7AB5E" w14:textId="77777777" w:rsidR="00152780" w:rsidRPr="00152780" w:rsidRDefault="00152780" w:rsidP="00697A6D">
            <w:pPr>
              <w:pStyle w:val="BodyText"/>
              <w:spacing w:before="0"/>
            </w:pPr>
            <w:r w:rsidRPr="00152780">
              <w:t>WAC</w:t>
            </w:r>
          </w:p>
        </w:tc>
        <w:tc>
          <w:tcPr>
            <w:tcW w:w="7825" w:type="dxa"/>
          </w:tcPr>
          <w:p w14:paraId="17A5FE5B" w14:textId="77777777" w:rsidR="00152780" w:rsidRPr="00152780" w:rsidRDefault="00152780" w:rsidP="00697A6D">
            <w:pPr>
              <w:pStyle w:val="BodyText"/>
              <w:spacing w:before="0"/>
            </w:pPr>
            <w:r w:rsidRPr="00152780">
              <w:t>Wide-Angle Camera</w:t>
            </w:r>
          </w:p>
        </w:tc>
      </w:tr>
      <w:tr w:rsidR="00152780" w:rsidRPr="0012678B" w14:paraId="1593927C" w14:textId="77777777" w:rsidTr="00152780">
        <w:tc>
          <w:tcPr>
            <w:tcW w:w="1525" w:type="dxa"/>
          </w:tcPr>
          <w:p w14:paraId="7EFA46CA" w14:textId="77777777" w:rsidR="00152780" w:rsidRPr="00152780" w:rsidRDefault="00152780" w:rsidP="00697A6D">
            <w:pPr>
              <w:pStyle w:val="BodyText"/>
              <w:spacing w:before="0"/>
            </w:pPr>
            <w:r w:rsidRPr="00152780">
              <w:t>xEMU</w:t>
            </w:r>
          </w:p>
        </w:tc>
        <w:tc>
          <w:tcPr>
            <w:tcW w:w="7825" w:type="dxa"/>
          </w:tcPr>
          <w:p w14:paraId="627AA187" w14:textId="77777777" w:rsidR="00152780" w:rsidRPr="0012678B" w:rsidRDefault="00152780" w:rsidP="00697A6D">
            <w:pPr>
              <w:pStyle w:val="BodyText"/>
              <w:spacing w:before="0"/>
            </w:pPr>
            <w:r w:rsidRPr="00152780">
              <w:t>Exploration Extravehicular Mobility Unit</w:t>
            </w:r>
          </w:p>
        </w:tc>
      </w:tr>
    </w:tbl>
    <w:p w14:paraId="06F2846E" w14:textId="77777777" w:rsidR="00B775DD" w:rsidRDefault="00B775DD" w:rsidP="00A20C0D">
      <w:pPr>
        <w:pStyle w:val="Heading1"/>
      </w:pPr>
      <w:bookmarkStart w:id="653" w:name="_Toc397600798"/>
    </w:p>
    <w:p w14:paraId="43C645EC" w14:textId="77777777" w:rsidR="00B775DD" w:rsidRDefault="00B775DD">
      <w:pPr>
        <w:rPr>
          <w:b/>
          <w:bCs/>
          <w:kern w:val="32"/>
          <w:sz w:val="28"/>
          <w:szCs w:val="28"/>
        </w:rPr>
      </w:pPr>
      <w:r>
        <w:br w:type="page"/>
      </w:r>
    </w:p>
    <w:p w14:paraId="45701DAC" w14:textId="20CF1786" w:rsidR="009A73BF" w:rsidRPr="006E3317" w:rsidRDefault="5A4E1827" w:rsidP="00A20C0D">
      <w:pPr>
        <w:pStyle w:val="Heading1"/>
      </w:pPr>
      <w:bookmarkStart w:id="654" w:name="_Toc80082869"/>
      <w:r>
        <w:lastRenderedPageBreak/>
        <w:t>1</w:t>
      </w:r>
      <w:r w:rsidR="00986C64">
        <w:t>9</w:t>
      </w:r>
      <w:r>
        <w:t>.0</w:t>
      </w:r>
      <w:r w:rsidR="2C07DA14">
        <w:tab/>
      </w:r>
      <w:r>
        <w:t>References</w:t>
      </w:r>
      <w:bookmarkEnd w:id="645"/>
      <w:bookmarkEnd w:id="653"/>
      <w:bookmarkEnd w:id="654"/>
    </w:p>
    <w:sectPr w:rsidR="009A73BF" w:rsidRPr="006E3317" w:rsidSect="00E12B1E">
      <w:footerReference w:type="default" r:id="rId70"/>
      <w:footerReference w:type="first" r:id="rId71"/>
      <w:endnotePr>
        <w:numFmt w:val="decimal"/>
      </w:endnotePr>
      <w:pgSz w:w="12240" w:h="15840" w:code="1"/>
      <w:pgMar w:top="1440" w:right="1440" w:bottom="1440" w:left="1440" w:header="720" w:footer="576"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8" w:author="Bullock, Leanna S. (LARC-C101)[TEAMS3]" w:date="2021-08-04T09:16:00Z" w:initials="BLS(">
    <w:p w14:paraId="20F69BA3" w14:textId="24061B44" w:rsidR="00993F56" w:rsidRDefault="00993F56">
      <w:pPr>
        <w:pStyle w:val="CommentText"/>
      </w:pPr>
      <w:r>
        <w:rPr>
          <w:rStyle w:val="CommentReference"/>
        </w:rPr>
        <w:annotationRef/>
      </w:r>
      <w:r>
        <w:t>check</w:t>
      </w:r>
    </w:p>
  </w:comment>
  <w:comment w:id="47" w:author="Bullock, Leanna S. (LARC-C101)[TEAMS3]" w:date="2021-08-04T11:28:00Z" w:initials="BLS(">
    <w:p w14:paraId="65A75210" w14:textId="6B5D8CD2" w:rsidR="00993F56" w:rsidRDefault="00993F56">
      <w:pPr>
        <w:pStyle w:val="CommentText"/>
      </w:pPr>
      <w:r>
        <w:rPr>
          <w:rStyle w:val="CommentReference"/>
        </w:rPr>
        <w:annotationRef/>
      </w:r>
      <w:r>
        <w:t>which equation?</w:t>
      </w:r>
    </w:p>
  </w:comment>
  <w:comment w:id="51" w:author="Bullock, Leanna S. (LARC-C101)[TEAMS3]" w:date="2021-08-04T10:03:00Z" w:initials="BLS(">
    <w:p w14:paraId="19B2C15D" w14:textId="7DE3A1F5" w:rsidR="00993F56" w:rsidRDefault="00993F56">
      <w:pPr>
        <w:pStyle w:val="CommentText"/>
      </w:pPr>
      <w:r>
        <w:rPr>
          <w:rStyle w:val="CommentReference"/>
        </w:rPr>
        <w:annotationRef/>
      </w:r>
      <w:r>
        <w:t>Is this equation from a reference??? If so, which one?</w:t>
      </w:r>
    </w:p>
  </w:comment>
  <w:comment w:id="54" w:author="Bullock, Leanna S. (LARC-C101)[TEAMS3]" w:date="2021-08-04T10:07:00Z" w:initials="BLS(">
    <w:p w14:paraId="18EF6BAB" w14:textId="749068D7" w:rsidR="00993F56" w:rsidRDefault="00993F56">
      <w:pPr>
        <w:pStyle w:val="CommentText"/>
      </w:pPr>
      <w:r>
        <w:rPr>
          <w:rStyle w:val="CommentReference"/>
        </w:rPr>
        <w:annotationRef/>
      </w:r>
      <w:r>
        <w:t>need this reference</w:t>
      </w:r>
    </w:p>
  </w:comment>
  <w:comment w:id="61" w:author="Althea Moorhead" w:date="2021-06-07T14:26:00Z" w:initials="AM">
    <w:p w14:paraId="73F6D315" w14:textId="27784509" w:rsidR="00993F56" w:rsidRDefault="00993F56" w:rsidP="4D2DC08B">
      <w:pPr>
        <w:pStyle w:val="CommentText"/>
      </w:pPr>
      <w:r>
        <w:t>This observation/recommendation seems out of place here</w:t>
      </w:r>
      <w:r>
        <w:rPr>
          <w:rStyle w:val="CommentReference"/>
        </w:rPr>
        <w:annotationRef/>
      </w:r>
    </w:p>
  </w:comment>
  <w:comment w:id="62" w:author="Mark Matney" w:date="2021-07-12T17:27:00Z" w:initials="MM">
    <w:p w14:paraId="08B6BF74" w14:textId="6EBB3E2B" w:rsidR="00993F56" w:rsidRDefault="00993F56">
      <w:pPr>
        <w:pStyle w:val="CommentText"/>
      </w:pPr>
      <w:r>
        <w:t>I think this may be the best place, as it fits into the “spherical Moon” assumption</w:t>
      </w:r>
      <w:r>
        <w:rPr>
          <w:rStyle w:val="CommentReference"/>
        </w:rPr>
        <w:annotationRef/>
      </w:r>
    </w:p>
  </w:comment>
  <w:comment w:id="64" w:author="Althea Moorhead" w:date="2021-06-07T14:27:00Z" w:initials="AM">
    <w:p w14:paraId="67110161" w14:textId="3D7F37C7" w:rsidR="00993F56" w:rsidRDefault="00993F56">
      <w:pPr>
        <w:pStyle w:val="CommentText"/>
      </w:pPr>
      <w:r>
        <w:rPr>
          <w:rStyle w:val="CommentReference"/>
        </w:rPr>
        <w:annotationRef/>
      </w:r>
      <w:r>
        <w:t>I have no idea how to insert a cross-referenced section in Word</w:t>
      </w:r>
      <w:r>
        <w:rPr>
          <w:rStyle w:val="CommentReference"/>
        </w:rPr>
        <w:annotationRef/>
      </w:r>
    </w:p>
  </w:comment>
  <w:comment w:id="75" w:author="Bullock, Leanna S. (LARC-C101)[TEAMS3]" w:date="2021-08-04T11:21:00Z" w:initials="BLS(">
    <w:p w14:paraId="65D904E4" w14:textId="45E792C8" w:rsidR="00993F56" w:rsidRDefault="00993F56">
      <w:pPr>
        <w:pStyle w:val="CommentText"/>
      </w:pPr>
      <w:r>
        <w:rPr>
          <w:rStyle w:val="CommentReference"/>
        </w:rPr>
        <w:annotationRef/>
      </w:r>
      <w:r>
        <w:t>Is this superscript -3????</w:t>
      </w:r>
    </w:p>
  </w:comment>
  <w:comment w:id="78" w:author="Bullock, Leanna S. (LARC-C101)[TEAMS3]" w:date="2021-08-04T11:12:00Z" w:initials="BLS(">
    <w:p w14:paraId="55AD1EE3" w14:textId="503FAE80" w:rsidR="00993F56" w:rsidRDefault="00993F56">
      <w:pPr>
        <w:pStyle w:val="CommentText"/>
      </w:pPr>
      <w:r>
        <w:rPr>
          <w:rStyle w:val="CommentReference"/>
        </w:rPr>
        <w:annotationRef/>
      </w:r>
      <w:r>
        <w:t>check</w:t>
      </w:r>
    </w:p>
  </w:comment>
  <w:comment w:id="82" w:author="Mark Matney" w:date="2021-07-27T22:04:00Z" w:initials="MM">
    <w:p w14:paraId="329BF8C4" w14:textId="433FFF5B" w:rsidR="00993F56" w:rsidRDefault="00993F56">
      <w:pPr>
        <w:pStyle w:val="CommentText"/>
      </w:pPr>
      <w:r>
        <w:t>I messed this up somehow</w:t>
      </w:r>
      <w:r>
        <w:rPr>
          <w:rStyle w:val="CommentReference"/>
        </w:rPr>
        <w:annotationRef/>
      </w:r>
      <w:r>
        <w:rPr>
          <w:rStyle w:val="CommentReference"/>
        </w:rPr>
        <w:annotationRef/>
      </w:r>
    </w:p>
  </w:comment>
  <w:comment w:id="81" w:author="Althea Moorhead" w:date="2021-06-03T06:32:00Z" w:initials="AM">
    <w:p w14:paraId="3479FF01" w14:textId="319E372F" w:rsidR="00993F56" w:rsidRDefault="00993F56">
      <w:pPr>
        <w:pStyle w:val="CommentText"/>
      </w:pPr>
      <w:r>
        <w:rPr>
          <w:rStyle w:val="CommentReference"/>
        </w:rPr>
        <w:annotationRef/>
      </w:r>
      <w:r>
        <w:t>I notice that inline equations use a different font than the text. Do we have a preference on how to render quantities like this that contain an exponent?</w:t>
      </w:r>
      <w:r>
        <w:rPr>
          <w:rStyle w:val="CommentReference"/>
        </w:rPr>
        <w:annotationRef/>
      </w:r>
    </w:p>
  </w:comment>
  <w:comment w:id="93" w:author="Minow, Joseph I. (MSFC-C104)" w:date="2021-08-02T17:26:00Z" w:initials="MJI(">
    <w:p w14:paraId="1B416D5A" w14:textId="1D8CEBCB" w:rsidR="00993F56" w:rsidRDefault="00993F56">
      <w:pPr>
        <w:pStyle w:val="CommentText"/>
      </w:pPr>
      <w:r>
        <w:rPr>
          <w:rStyle w:val="CommentReference"/>
        </w:rPr>
        <w:annotationRef/>
      </w:r>
      <w:r>
        <w:t>Which equation? Flux equation above?</w:t>
      </w:r>
    </w:p>
  </w:comment>
  <w:comment w:id="98" w:author="Minow, Joseph I. (MSFC-C104)" w:date="2021-08-02T17:27:00Z" w:initials="MJI(">
    <w:p w14:paraId="7CB57C02" w14:textId="77777777" w:rsidR="00993F56" w:rsidRDefault="00993F56">
      <w:pPr>
        <w:pStyle w:val="CommentText"/>
      </w:pPr>
      <w:r>
        <w:rPr>
          <w:rStyle w:val="CommentReference"/>
        </w:rPr>
        <w:annotationRef/>
      </w:r>
      <w:r>
        <w:t>Which equation?</w:t>
      </w:r>
    </w:p>
    <w:p w14:paraId="0BF512C0" w14:textId="67C7F2AB" w:rsidR="00993F56" w:rsidRDefault="00993F56">
      <w:pPr>
        <w:pStyle w:val="CommentText"/>
      </w:pPr>
    </w:p>
  </w:comment>
  <w:comment w:id="118" w:author="Bullock, Leanna S. (LARC-C101)[TEAMS3]" w:date="2021-08-04T11:59:00Z" w:initials="BLS(">
    <w:p w14:paraId="4A5DC23E" w14:textId="7DB7A2BD" w:rsidR="00993F56" w:rsidRDefault="00993F56">
      <w:pPr>
        <w:pStyle w:val="CommentText"/>
      </w:pPr>
      <w:r>
        <w:rPr>
          <w:rStyle w:val="CommentReference"/>
        </w:rPr>
        <w:annotationRef/>
      </w:r>
      <w:r>
        <w:t>check</w:t>
      </w:r>
    </w:p>
  </w:comment>
  <w:comment w:id="120" w:author="Bullock, Leanna S. (LARC-C101)[TEAMS3]" w:date="2021-08-04T12:06:00Z" w:initials="BLS(">
    <w:p w14:paraId="7FAAE31B" w14:textId="566DFAD6" w:rsidR="00993F56" w:rsidRDefault="00993F56">
      <w:pPr>
        <w:pStyle w:val="CommentText"/>
      </w:pPr>
      <w:r>
        <w:rPr>
          <w:rStyle w:val="CommentReference"/>
        </w:rPr>
        <w:annotationRef/>
      </w:r>
      <w:r>
        <w:t>which equation????</w:t>
      </w:r>
    </w:p>
  </w:comment>
  <w:comment w:id="128" w:author="Mark Matney" w:date="2021-07-01T10:36:00Z" w:initials="MM">
    <w:p w14:paraId="372B2471" w14:textId="32DCD419" w:rsidR="00993F56" w:rsidRDefault="00993F56">
      <w:pPr>
        <w:pStyle w:val="CommentText"/>
      </w:pPr>
      <w:r>
        <w:t>Menelaos: Is this statement actually true?</w:t>
      </w:r>
      <w:r>
        <w:rPr>
          <w:rStyle w:val="CommentReference"/>
        </w:rPr>
        <w:annotationRef/>
      </w:r>
      <w:r>
        <w:rPr>
          <w:rStyle w:val="CommentReference"/>
        </w:rPr>
        <w:annotationRef/>
      </w:r>
    </w:p>
  </w:comment>
  <w:comment w:id="129" w:author="Mark Matney" w:date="2021-07-01T13:17:00Z" w:initials="MM">
    <w:p w14:paraId="50F270E3" w14:textId="623A2EFF" w:rsidR="00993F56" w:rsidRDefault="00993F56">
      <w:pPr>
        <w:pStyle w:val="CommentText"/>
      </w:pPr>
      <w:r>
        <w:t>Menelaos: We are finding that 50% of the risk is due to ejecta from the small particles</w:t>
      </w:r>
      <w:r>
        <w:rPr>
          <w:rStyle w:val="CommentReference"/>
        </w:rPr>
        <w:annotationRef/>
      </w:r>
      <w:r>
        <w:rPr>
          <w:rStyle w:val="CommentReference"/>
        </w:rPr>
        <w:annotationRef/>
      </w:r>
    </w:p>
  </w:comment>
  <w:comment w:id="130" w:author="Mark Matney" w:date="2021-07-07T08:54:00Z" w:initials="MM">
    <w:p w14:paraId="4F419A74" w14:textId="6C84108E" w:rsidR="00993F56" w:rsidRDefault="00993F56">
      <w:pPr>
        <w:pStyle w:val="CommentText"/>
      </w:pPr>
      <w:r>
        <w:t xml:space="preserve">May need some clarification on what is “small” - Jamey and Althea. </w:t>
      </w:r>
      <w:r>
        <w:rPr>
          <w:rStyle w:val="CommentReference"/>
        </w:rPr>
        <w:annotationRef/>
      </w:r>
      <w:r>
        <w:rPr>
          <w:rStyle w:val="CommentReference"/>
        </w:rPr>
        <w:annotationRef/>
      </w:r>
    </w:p>
  </w:comment>
  <w:comment w:id="131" w:author="Mark Matney" w:date="2021-07-07T09:01:00Z" w:initials="MM">
    <w:p w14:paraId="19CD4749" w14:textId="40F0E35C" w:rsidR="00993F56" w:rsidRDefault="00993F56">
      <w:pPr>
        <w:pStyle w:val="CommentText"/>
      </w:pPr>
      <w:r>
        <w:t>Update on how calculated</w:t>
      </w:r>
      <w:r>
        <w:rPr>
          <w:rStyle w:val="CommentReference"/>
        </w:rPr>
        <w:annotationRef/>
      </w:r>
      <w:r>
        <w:rPr>
          <w:rStyle w:val="CommentReference"/>
        </w:rPr>
        <w:annotationRef/>
      </w:r>
    </w:p>
  </w:comment>
  <w:comment w:id="139" w:author="Bullock, Leanna S. (LARC-C101)[TEAMS3]" w:date="2021-08-05T11:16:00Z" w:initials="BLS(">
    <w:p w14:paraId="1D52140E" w14:textId="5986CDF3" w:rsidR="00993F56" w:rsidRDefault="00993F56">
      <w:pPr>
        <w:pStyle w:val="CommentText"/>
      </w:pPr>
      <w:r>
        <w:rPr>
          <w:rStyle w:val="CommentReference"/>
        </w:rPr>
        <w:annotationRef/>
      </w:r>
      <w:r>
        <w:t>Is this from a reference???</w:t>
      </w:r>
    </w:p>
  </w:comment>
  <w:comment w:id="144" w:author="Bullock, Leanna S. (LARC-C101)[TEAMS3]" w:date="2021-08-04T12:44:00Z" w:initials="BLS(">
    <w:p w14:paraId="4FFE3652" w14:textId="5F41BABF" w:rsidR="00993F56" w:rsidRDefault="00993F56">
      <w:pPr>
        <w:pStyle w:val="CommentText"/>
      </w:pPr>
      <w:r>
        <w:rPr>
          <w:rStyle w:val="CommentReference"/>
        </w:rPr>
        <w:annotationRef/>
      </w:r>
      <w:r>
        <w:t>which equations</w:t>
      </w:r>
    </w:p>
  </w:comment>
  <w:comment w:id="146" w:author="Bullock, Leanna S. (LARC-C101)[TEAMS3]" w:date="2021-08-05T12:35:00Z" w:initials="BLS(">
    <w:p w14:paraId="122FFFA0" w14:textId="520BDC02" w:rsidR="00993F56" w:rsidRDefault="00993F56">
      <w:pPr>
        <w:pStyle w:val="CommentText"/>
      </w:pPr>
      <w:r>
        <w:rPr>
          <w:rStyle w:val="CommentReference"/>
        </w:rPr>
        <w:annotationRef/>
      </w:r>
      <w:r>
        <w:t>Is this equation 1 from the reference, or referring to equation 8-1?</w:t>
      </w:r>
    </w:p>
  </w:comment>
  <w:comment w:id="151" w:author="Mark Matney" w:date="2021-07-01T10:56:00Z" w:initials="MM">
    <w:p w14:paraId="660A9868" w14:textId="54F69BB5" w:rsidR="00993F56" w:rsidRDefault="00993F56">
      <w:pPr>
        <w:pStyle w:val="CommentText"/>
      </w:pPr>
      <w:r>
        <w:t>This section needs a title and the figures appear misplaced</w:t>
      </w:r>
      <w:r>
        <w:rPr>
          <w:rStyle w:val="CommentReference"/>
        </w:rPr>
        <w:annotationRef/>
      </w:r>
    </w:p>
  </w:comment>
  <w:comment w:id="154" w:author="Bullock, Leanna S. (LARC-C101)[TEAMS3]" w:date="2021-08-04T13:00:00Z" w:initials="BLS(">
    <w:p w14:paraId="46BC0CA8" w14:textId="59E0BC01" w:rsidR="00993F56" w:rsidRDefault="00993F56">
      <w:pPr>
        <w:pStyle w:val="CommentText"/>
      </w:pPr>
      <w:r>
        <w:rPr>
          <w:rStyle w:val="CommentReference"/>
        </w:rPr>
        <w:annotationRef/>
      </w:r>
      <w:r>
        <w:t>need new numbers for figure and section</w:t>
      </w:r>
    </w:p>
  </w:comment>
  <w:comment w:id="156" w:author="Bullock, Leanna S. (LARC-C101)[TEAMS3]" w:date="2021-08-04T13:08:00Z" w:initials="BLS(">
    <w:p w14:paraId="7134851B" w14:textId="4963D0E1" w:rsidR="00993F56" w:rsidRDefault="00993F56">
      <w:pPr>
        <w:pStyle w:val="CommentText"/>
      </w:pPr>
      <w:r>
        <w:rPr>
          <w:rStyle w:val="CommentReference"/>
        </w:rPr>
        <w:annotationRef/>
      </w:r>
      <w:r>
        <w:t>which equation????</w:t>
      </w:r>
    </w:p>
  </w:comment>
  <w:comment w:id="157" w:author="Bullock, Leanna S. (LARC-C101)[TEAMS3]" w:date="2021-08-04T13:19:00Z" w:initials="BLS(">
    <w:p w14:paraId="3898E9CD" w14:textId="282A8307" w:rsidR="00993F56" w:rsidRDefault="00993F56">
      <w:pPr>
        <w:pStyle w:val="CommentText"/>
      </w:pPr>
      <w:r>
        <w:rPr>
          <w:rStyle w:val="CommentReference"/>
        </w:rPr>
        <w:annotationRef/>
      </w:r>
      <w:r>
        <w:t>need section number</w:t>
      </w:r>
    </w:p>
  </w:comment>
  <w:comment w:id="161" w:author="Bullock, Leanna S. (LARC-C101)[TEAMS3]" w:date="2021-08-04T13:22:00Z" w:initials="BLS(">
    <w:p w14:paraId="0399C1AE" w14:textId="484045F1" w:rsidR="00993F56" w:rsidRDefault="00993F56">
      <w:pPr>
        <w:pStyle w:val="CommentText"/>
      </w:pPr>
      <w:r>
        <w:rPr>
          <w:rStyle w:val="CommentReference"/>
        </w:rPr>
        <w:annotationRef/>
      </w:r>
      <w:r>
        <w:t>need section number</w:t>
      </w:r>
    </w:p>
  </w:comment>
  <w:comment w:id="165" w:author="Bullock, Leanna S. (LARC-C101)[TEAMS3]" w:date="2021-08-04T13:09:00Z" w:initials="BLS(">
    <w:p w14:paraId="35DDA662" w14:textId="4D1DD84D" w:rsidR="00993F56" w:rsidRDefault="00993F56">
      <w:pPr>
        <w:pStyle w:val="CommentText"/>
      </w:pPr>
      <w:r>
        <w:rPr>
          <w:rStyle w:val="CommentReference"/>
        </w:rPr>
        <w:annotationRef/>
      </w:r>
      <w:r>
        <w:t>which equation/s????</w:t>
      </w:r>
    </w:p>
  </w:comment>
  <w:comment w:id="185" w:author="Bullock, Leanna S. (LARC-C101)[TEAMS3]" w:date="2021-08-04T13:47:00Z" w:initials="BLS(">
    <w:p w14:paraId="664461CC" w14:textId="5F7C0E17" w:rsidR="00993F56" w:rsidRDefault="00993F56">
      <w:pPr>
        <w:pStyle w:val="CommentText"/>
      </w:pPr>
      <w:r>
        <w:rPr>
          <w:rStyle w:val="CommentReference"/>
        </w:rPr>
        <w:annotationRef/>
      </w:r>
      <w:r>
        <w:t>I changed this to be body text instead of part of the figure legend. You may find a better placement for it.</w:t>
      </w:r>
    </w:p>
  </w:comment>
  <w:comment w:id="242" w:author="Bullock, Leanna S. (LARC-C101)[TEAMS3]" w:date="2021-08-16T18:19:00Z" w:initials="BLS(">
    <w:p w14:paraId="4EB97461" w14:textId="55326CD5" w:rsidR="00993F56" w:rsidRDefault="00993F56">
      <w:pPr>
        <w:pStyle w:val="CommentText"/>
      </w:pPr>
      <w:r>
        <w:rPr>
          <w:rStyle w:val="CommentReference"/>
        </w:rPr>
        <w:annotationRef/>
      </w:r>
      <w:r>
        <w:t>moved this info into text</w:t>
      </w:r>
    </w:p>
  </w:comment>
  <w:comment w:id="258" w:author="Bullock, Leanna S. (LARC-C101)[TEAMS3]" w:date="2021-08-16T18:19:00Z" w:initials="BLS(">
    <w:p w14:paraId="55C386A8" w14:textId="4826773E" w:rsidR="00993F56" w:rsidRDefault="00993F56">
      <w:pPr>
        <w:pStyle w:val="CommentText"/>
      </w:pPr>
      <w:r>
        <w:rPr>
          <w:rStyle w:val="CommentReference"/>
        </w:rPr>
        <w:annotationRef/>
      </w:r>
      <w:r>
        <w:t>moved this info into text</w:t>
      </w:r>
    </w:p>
  </w:comment>
  <w:comment w:id="263" w:author="Bullock, Leanna S. (LARC-C101)[TEAMS3]" w:date="2021-08-16T18:19:00Z" w:initials="BLS(">
    <w:p w14:paraId="06B964FC" w14:textId="1C3D6400" w:rsidR="00993F56" w:rsidRDefault="00993F56">
      <w:pPr>
        <w:pStyle w:val="CommentText"/>
      </w:pPr>
      <w:r>
        <w:rPr>
          <w:rStyle w:val="CommentReference"/>
        </w:rPr>
        <w:annotationRef/>
      </w:r>
      <w:r>
        <w:t>moved into text</w:t>
      </w:r>
    </w:p>
  </w:comment>
  <w:comment w:id="270" w:author="Bullock, Leanna S. (LARC-C101)[TEAMS3]" w:date="2021-08-16T18:21:00Z" w:initials="BLS(">
    <w:p w14:paraId="0EDBBE15" w14:textId="5F9A1699" w:rsidR="00993F56" w:rsidRDefault="00993F56">
      <w:pPr>
        <w:pStyle w:val="CommentText"/>
      </w:pPr>
      <w:r>
        <w:rPr>
          <w:rStyle w:val="CommentReference"/>
        </w:rPr>
        <w:annotationRef/>
      </w:r>
      <w:r>
        <w:t>moved this info into text</w:t>
      </w:r>
    </w:p>
  </w:comment>
  <w:comment w:id="283" w:author="Bullock, Leanna S. (LARC-C101)[TEAMS3]" w:date="2021-08-16T18:21:00Z" w:initials="BLS(">
    <w:p w14:paraId="02BA3397" w14:textId="60766413" w:rsidR="00993F56" w:rsidRDefault="00993F56">
      <w:pPr>
        <w:pStyle w:val="CommentText"/>
      </w:pPr>
      <w:r>
        <w:rPr>
          <w:rStyle w:val="CommentReference"/>
        </w:rPr>
        <w:annotationRef/>
      </w:r>
      <w:r>
        <w:t>moved this info into text</w:t>
      </w:r>
    </w:p>
  </w:comment>
  <w:comment w:id="292" w:author="Bullock, Leanna S. (LARC-C101)[TEAMS3]" w:date="2021-08-16T18:25:00Z" w:initials="BLS(">
    <w:p w14:paraId="318FE7BA" w14:textId="4513DFAA" w:rsidR="00993F56" w:rsidRDefault="00993F56">
      <w:pPr>
        <w:pStyle w:val="CommentText"/>
      </w:pPr>
      <w:r>
        <w:rPr>
          <w:rStyle w:val="CommentReference"/>
        </w:rPr>
        <w:annotationRef/>
      </w:r>
      <w:r>
        <w:t>can this be made shorter?</w:t>
      </w:r>
    </w:p>
  </w:comment>
  <w:comment w:id="301" w:author="Bullock, Leanna S. (LARC-C101)[TEAMS3]" w:date="2021-08-16T18:25:00Z" w:initials="BLS(">
    <w:p w14:paraId="26784CB5" w14:textId="7DF4045A" w:rsidR="00993F56" w:rsidRDefault="00993F56">
      <w:pPr>
        <w:pStyle w:val="CommentText"/>
      </w:pPr>
      <w:r>
        <w:rPr>
          <w:rStyle w:val="CommentReference"/>
        </w:rPr>
        <w:annotationRef/>
      </w:r>
      <w:r>
        <w:t>can this be made shorter</w:t>
      </w:r>
    </w:p>
  </w:comment>
  <w:comment w:id="309" w:author="Bullock, Leanna S. (LARC-C101)[TEAMS3]" w:date="2021-08-16T18:27:00Z" w:initials="BLS(">
    <w:p w14:paraId="1557F7CB" w14:textId="2F16604E" w:rsidR="00993F56" w:rsidRDefault="00993F56">
      <w:pPr>
        <w:pStyle w:val="CommentText"/>
      </w:pPr>
      <w:r>
        <w:rPr>
          <w:rStyle w:val="CommentReference"/>
        </w:rPr>
        <w:annotationRef/>
      </w:r>
      <w:r>
        <w:t>ditto</w:t>
      </w:r>
    </w:p>
  </w:comment>
  <w:comment w:id="326" w:author="Bullock, Leanna S. (LARC-C101)[TEAMS3]" w:date="2021-08-05T08:52:00Z" w:initials="BLS(">
    <w:p w14:paraId="01305F3A" w14:textId="5A667BE2" w:rsidR="00993F56" w:rsidRDefault="00993F56">
      <w:pPr>
        <w:pStyle w:val="CommentText"/>
      </w:pPr>
      <w:r>
        <w:rPr>
          <w:rStyle w:val="CommentReference"/>
        </w:rPr>
        <w:annotationRef/>
      </w:r>
      <w:r>
        <w:t>check</w:t>
      </w:r>
    </w:p>
  </w:comment>
  <w:comment w:id="360" w:author="Mark Matney" w:date="2021-07-28T08:54:00Z" w:initials="MM">
    <w:p w14:paraId="3E98BAEC" w14:textId="587938EA" w:rsidR="00993F56" w:rsidRDefault="00993F56">
      <w:pPr>
        <w:pStyle w:val="CommentText"/>
      </w:pPr>
      <w:r>
        <w:t>New number</w:t>
      </w:r>
      <w:r>
        <w:rPr>
          <w:rStyle w:val="CommentReference"/>
        </w:rPr>
        <w:annotationRef/>
      </w:r>
    </w:p>
  </w:comment>
  <w:comment w:id="368" w:author="Bullock, Leanna S. (LARC-C101)[TEAMS3]" w:date="2021-08-05T13:14:00Z" w:initials="BLS(">
    <w:p w14:paraId="28BCE8A7" w14:textId="5A9EE897" w:rsidR="00993F56" w:rsidRDefault="00993F56">
      <w:pPr>
        <w:pStyle w:val="CommentText"/>
      </w:pPr>
      <w:r>
        <w:rPr>
          <w:rStyle w:val="CommentReference"/>
        </w:rPr>
        <w:annotationRef/>
      </w:r>
      <w:r>
        <w:t>check</w:t>
      </w:r>
    </w:p>
  </w:comment>
  <w:comment w:id="544" w:author="Bullock, Leanna S. (LARC-C101)[TEAMS3]" w:date="2021-08-16T14:20:00Z" w:initials="BLS(">
    <w:p w14:paraId="7150AF8F" w14:textId="36BB186C" w:rsidR="00993F56" w:rsidRDefault="00993F56">
      <w:pPr>
        <w:pStyle w:val="CommentText"/>
      </w:pPr>
      <w:r>
        <w:rPr>
          <w:rStyle w:val="CommentReference"/>
        </w:rPr>
        <w:annotationRef/>
      </w:r>
      <w:r>
        <w:t>should this be the DSNE reference?</w:t>
      </w:r>
    </w:p>
  </w:comment>
  <w:comment w:id="571" w:author="Bullock, Leanna S. (LARC-C101)[TEAMS3]" w:date="2021-08-16T15:48:00Z" w:initials="BLS(">
    <w:p w14:paraId="57763103" w14:textId="1DD88996" w:rsidR="00993F56" w:rsidRDefault="00993F56">
      <w:pPr>
        <w:pStyle w:val="CommentText"/>
      </w:pPr>
      <w:r>
        <w:rPr>
          <w:rStyle w:val="CommentReference"/>
        </w:rPr>
        <w:annotationRef/>
      </w:r>
      <w:r>
        <w:t>define</w:t>
      </w:r>
    </w:p>
  </w:comment>
  <w:comment w:id="619" w:author="Bullock, Leanna S. (LARC-C101)[TEAMS3]" w:date="2021-08-16T16:20:00Z" w:initials="BLS(">
    <w:p w14:paraId="3B1B9D55" w14:textId="245810CE" w:rsidR="00993F56" w:rsidRDefault="00993F56">
      <w:pPr>
        <w:pStyle w:val="CommentText"/>
      </w:pPr>
      <w:r>
        <w:rPr>
          <w:rStyle w:val="CommentReference"/>
        </w:rPr>
        <w:annotationRef/>
      </w:r>
      <w:r>
        <w:t>is this a reference????</w:t>
      </w:r>
    </w:p>
  </w:comment>
  <w:comment w:id="631" w:author="Bullock, Leanna S. (LARC-C101)[TEAMS3]" w:date="2021-08-16T16:20:00Z" w:initials="BLS(">
    <w:p w14:paraId="5E7D38CA" w14:textId="77777777" w:rsidR="00993F56" w:rsidRDefault="00993F56" w:rsidP="005E16DD">
      <w:pPr>
        <w:pStyle w:val="CommentText"/>
      </w:pPr>
      <w:r>
        <w:rPr>
          <w:rStyle w:val="CommentReference"/>
        </w:rPr>
        <w:annotationRef/>
      </w:r>
      <w:r>
        <w:t>is this a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0F69BA3" w15:done="0"/>
  <w15:commentEx w15:paraId="65A75210" w15:done="0"/>
  <w15:commentEx w15:paraId="19B2C15D" w15:done="0"/>
  <w15:commentEx w15:paraId="18EF6BAB" w15:done="0"/>
  <w15:commentEx w15:paraId="73F6D315" w15:done="1"/>
  <w15:commentEx w15:paraId="08B6BF74" w15:paraIdParent="73F6D315" w15:done="1"/>
  <w15:commentEx w15:paraId="67110161" w15:done="0"/>
  <w15:commentEx w15:paraId="65D904E4" w15:done="0"/>
  <w15:commentEx w15:paraId="55AD1EE3" w15:done="0"/>
  <w15:commentEx w15:paraId="329BF8C4" w15:done="1"/>
  <w15:commentEx w15:paraId="3479FF01" w15:done="1"/>
  <w15:commentEx w15:paraId="1B416D5A" w15:done="0"/>
  <w15:commentEx w15:paraId="0BF512C0" w15:done="0"/>
  <w15:commentEx w15:paraId="4A5DC23E" w15:done="0"/>
  <w15:commentEx w15:paraId="7FAAE31B" w15:done="0"/>
  <w15:commentEx w15:paraId="372B2471" w15:done="1"/>
  <w15:commentEx w15:paraId="50F270E3" w15:paraIdParent="372B2471" w15:done="1"/>
  <w15:commentEx w15:paraId="4F419A74" w15:done="1"/>
  <w15:commentEx w15:paraId="19CD4749" w15:paraIdParent="4F419A74" w15:done="1"/>
  <w15:commentEx w15:paraId="1D52140E" w15:done="0"/>
  <w15:commentEx w15:paraId="4FFE3652" w15:done="0"/>
  <w15:commentEx w15:paraId="122FFFA0" w15:done="0"/>
  <w15:commentEx w15:paraId="660A9868" w15:done="0"/>
  <w15:commentEx w15:paraId="46BC0CA8" w15:done="0"/>
  <w15:commentEx w15:paraId="7134851B" w15:done="0"/>
  <w15:commentEx w15:paraId="3898E9CD" w15:done="0"/>
  <w15:commentEx w15:paraId="0399C1AE" w15:done="0"/>
  <w15:commentEx w15:paraId="35DDA662" w15:done="0"/>
  <w15:commentEx w15:paraId="664461CC" w15:done="0"/>
  <w15:commentEx w15:paraId="4EB97461" w15:done="0"/>
  <w15:commentEx w15:paraId="55C386A8" w15:done="0"/>
  <w15:commentEx w15:paraId="06B964FC" w15:done="0"/>
  <w15:commentEx w15:paraId="0EDBBE15" w15:done="0"/>
  <w15:commentEx w15:paraId="02BA3397" w15:done="0"/>
  <w15:commentEx w15:paraId="318FE7BA" w15:done="0"/>
  <w15:commentEx w15:paraId="26784CB5" w15:done="0"/>
  <w15:commentEx w15:paraId="1557F7CB" w15:done="0"/>
  <w15:commentEx w15:paraId="01305F3A" w15:done="0"/>
  <w15:commentEx w15:paraId="3E98BAEC" w15:done="0"/>
  <w15:commentEx w15:paraId="28BCE8A7" w15:done="0"/>
  <w15:commentEx w15:paraId="7150AF8F" w15:done="0"/>
  <w15:commentEx w15:paraId="57763103" w15:done="0"/>
  <w15:commentEx w15:paraId="3B1B9D55" w15:done="0"/>
  <w15:commentEx w15:paraId="5E7D38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B4D972" w16cex:dateUtc="2021-08-04T13:16:00Z"/>
  <w16cex:commentExtensible w16cex:durableId="24B4F86A" w16cex:dateUtc="2021-08-04T15:28:00Z"/>
  <w16cex:commentExtensible w16cex:durableId="24B4E463" w16cex:dateUtc="2021-08-04T14:03:00Z"/>
  <w16cex:commentExtensible w16cex:durableId="24B4E55C" w16cex:dateUtc="2021-08-04T14:07:00Z"/>
  <w16cex:commentExtensible w16cex:durableId="68552E58" w16cex:dateUtc="2021-06-07T19:26:00Z"/>
  <w16cex:commentExtensible w16cex:durableId="25D7EE74" w16cex:dateUtc="2021-07-12T22:27:00Z"/>
  <w16cex:commentExtensible w16cex:durableId="2468AB3B" w16cex:dateUtc="2021-06-07T19:27:00Z"/>
  <w16cex:commentExtensible w16cex:durableId="24B4F6C7" w16cex:dateUtc="2021-08-04T15:21:00Z"/>
  <w16cex:commentExtensible w16cex:durableId="24B4F4A9" w16cex:dateUtc="2021-08-04T15:12:00Z"/>
  <w16cex:commentExtensible w16cex:durableId="5CF1A9B5" w16cex:dateUtc="2021-07-28T03:04:00Z"/>
  <w16cex:commentExtensible w16cex:durableId="2462F61B" w16cex:dateUtc="2021-06-03T11:32:00Z"/>
  <w16cex:commentExtensible w16cex:durableId="24B4FF93" w16cex:dateUtc="2021-08-04T15:59:00Z"/>
  <w16cex:commentExtensible w16cex:durableId="24B50144" w16cex:dateUtc="2021-08-04T16:06:00Z"/>
  <w16cex:commentExtensible w16cex:durableId="0968E63B" w16cex:dateUtc="2021-07-01T15:36:00Z"/>
  <w16cex:commentExtensible w16cex:durableId="4D6BA88E" w16cex:dateUtc="2021-07-01T18:17:00Z"/>
  <w16cex:commentExtensible w16cex:durableId="268A3D62" w16cex:dateUtc="2021-07-07T13:54:00Z"/>
  <w16cex:commentExtensible w16cex:durableId="7700903F" w16cex:dateUtc="2021-07-07T14:01:00Z"/>
  <w16cex:commentExtensible w16cex:durableId="24B6470B" w16cex:dateUtc="2021-08-05T15:16:00Z"/>
  <w16cex:commentExtensible w16cex:durableId="24B50A3B" w16cex:dateUtc="2021-08-04T16:44:00Z"/>
  <w16cex:commentExtensible w16cex:durableId="24B65997" w16cex:dateUtc="2021-08-05T16:35:00Z"/>
  <w16cex:commentExtensible w16cex:durableId="6896594E" w16cex:dateUtc="2021-07-01T15:56:00Z"/>
  <w16cex:commentExtensible w16cex:durableId="24B50DE4" w16cex:dateUtc="2021-08-04T17:00:00Z"/>
  <w16cex:commentExtensible w16cex:durableId="24B50FDC" w16cex:dateUtc="2021-08-04T17:08:00Z"/>
  <w16cex:commentExtensible w16cex:durableId="24B5126C" w16cex:dateUtc="2021-08-04T17:19:00Z"/>
  <w16cex:commentExtensible w16cex:durableId="24B5130C" w16cex:dateUtc="2021-08-04T17:22:00Z"/>
  <w16cex:commentExtensible w16cex:durableId="24B5100D" w16cex:dateUtc="2021-08-04T17:09:00Z"/>
  <w16cex:commentExtensible w16cex:durableId="24B5190C" w16cex:dateUtc="2021-08-04T17:47:00Z"/>
  <w16cex:commentExtensible w16cex:durableId="24C52AA3" w16cex:dateUtc="2021-08-16T22:19:00Z"/>
  <w16cex:commentExtensible w16cex:durableId="24C52AB5" w16cex:dateUtc="2021-08-16T22:19:00Z"/>
  <w16cex:commentExtensible w16cex:durableId="24C52ABD" w16cex:dateUtc="2021-08-16T22:19:00Z"/>
  <w16cex:commentExtensible w16cex:durableId="24C52B10" w16cex:dateUtc="2021-08-16T22:21:00Z"/>
  <w16cex:commentExtensible w16cex:durableId="24C52B2C" w16cex:dateUtc="2021-08-16T22:21:00Z"/>
  <w16cex:commentExtensible w16cex:durableId="24C52C17" w16cex:dateUtc="2021-08-16T22:25:00Z"/>
  <w16cex:commentExtensible w16cex:durableId="24C52C2B" w16cex:dateUtc="2021-08-16T22:25:00Z"/>
  <w16cex:commentExtensible w16cex:durableId="24C52C80" w16cex:dateUtc="2021-08-16T22:27:00Z"/>
  <w16cex:commentExtensible w16cex:durableId="24B6256A" w16cex:dateUtc="2021-08-05T12:52:00Z"/>
  <w16cex:commentExtensible w16cex:durableId="13B31EA5" w16cex:dateUtc="2021-07-28T13:54:00Z"/>
  <w16cex:commentExtensible w16cex:durableId="24B662AE" w16cex:dateUtc="2021-08-05T17:14:00Z"/>
  <w16cex:commentExtensible w16cex:durableId="24C4F29E" w16cex:dateUtc="2021-08-16T18:20:00Z"/>
  <w16cex:commentExtensible w16cex:durableId="24C50754" w16cex:dateUtc="2021-08-16T19:48:00Z"/>
  <w16cex:commentExtensible w16cex:durableId="24C50EB1" w16cex:dateUtc="2021-08-16T20:20:00Z"/>
  <w16cex:commentExtensible w16cex:durableId="24C54694" w16cex:dateUtc="2021-08-16T20: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0F69BA3" w16cid:durableId="24B4D972"/>
  <w16cid:commentId w16cid:paraId="65A75210" w16cid:durableId="24B4F86A"/>
  <w16cid:commentId w16cid:paraId="19B2C15D" w16cid:durableId="24B4E463"/>
  <w16cid:commentId w16cid:paraId="18EF6BAB" w16cid:durableId="24B4E55C"/>
  <w16cid:commentId w16cid:paraId="73F6D315" w16cid:durableId="68552E58"/>
  <w16cid:commentId w16cid:paraId="08B6BF74" w16cid:durableId="25D7EE74"/>
  <w16cid:commentId w16cid:paraId="67110161" w16cid:durableId="2468AB3B"/>
  <w16cid:commentId w16cid:paraId="65D904E4" w16cid:durableId="24B4F6C7"/>
  <w16cid:commentId w16cid:paraId="55AD1EE3" w16cid:durableId="24B4F4A9"/>
  <w16cid:commentId w16cid:paraId="329BF8C4" w16cid:durableId="5CF1A9B5"/>
  <w16cid:commentId w16cid:paraId="3479FF01" w16cid:durableId="2462F61B"/>
  <w16cid:commentId w16cid:paraId="1B416D5A" w16cid:durableId="24C79CF5"/>
  <w16cid:commentId w16cid:paraId="4A5DC23E" w16cid:durableId="24B4FF93"/>
  <w16cid:commentId w16cid:paraId="7FAAE31B" w16cid:durableId="24B50144"/>
  <w16cid:commentId w16cid:paraId="372B2471" w16cid:durableId="0968E63B"/>
  <w16cid:commentId w16cid:paraId="50F270E3" w16cid:durableId="4D6BA88E"/>
  <w16cid:commentId w16cid:paraId="4F419A74" w16cid:durableId="268A3D62"/>
  <w16cid:commentId w16cid:paraId="19CD4749" w16cid:durableId="7700903F"/>
  <w16cid:commentId w16cid:paraId="1D52140E" w16cid:durableId="24B6470B"/>
  <w16cid:commentId w16cid:paraId="4FFE3652" w16cid:durableId="24B50A3B"/>
  <w16cid:commentId w16cid:paraId="122FFFA0" w16cid:durableId="24B65997"/>
  <w16cid:commentId w16cid:paraId="660A9868" w16cid:durableId="6896594E"/>
  <w16cid:commentId w16cid:paraId="46BC0CA8" w16cid:durableId="24B50DE4"/>
  <w16cid:commentId w16cid:paraId="7134851B" w16cid:durableId="24B50FDC"/>
  <w16cid:commentId w16cid:paraId="3898E9CD" w16cid:durableId="24B5126C"/>
  <w16cid:commentId w16cid:paraId="0399C1AE" w16cid:durableId="24B5130C"/>
  <w16cid:commentId w16cid:paraId="35DDA662" w16cid:durableId="24B5100D"/>
  <w16cid:commentId w16cid:paraId="664461CC" w16cid:durableId="24B5190C"/>
  <w16cid:commentId w16cid:paraId="4EB97461" w16cid:durableId="24C52AA3"/>
  <w16cid:commentId w16cid:paraId="55C386A8" w16cid:durableId="24C52AB5"/>
  <w16cid:commentId w16cid:paraId="06B964FC" w16cid:durableId="24C52ABD"/>
  <w16cid:commentId w16cid:paraId="0EDBBE15" w16cid:durableId="24C52B10"/>
  <w16cid:commentId w16cid:paraId="02BA3397" w16cid:durableId="24C52B2C"/>
  <w16cid:commentId w16cid:paraId="318FE7BA" w16cid:durableId="24C52C17"/>
  <w16cid:commentId w16cid:paraId="26784CB5" w16cid:durableId="24C52C2B"/>
  <w16cid:commentId w16cid:paraId="1557F7CB" w16cid:durableId="24C52C80"/>
  <w16cid:commentId w16cid:paraId="01305F3A" w16cid:durableId="24B6256A"/>
  <w16cid:commentId w16cid:paraId="3E98BAEC" w16cid:durableId="13B31EA5"/>
  <w16cid:commentId w16cid:paraId="28BCE8A7" w16cid:durableId="24B662AE"/>
  <w16cid:commentId w16cid:paraId="7150AF8F" w16cid:durableId="24C4F29E"/>
  <w16cid:commentId w16cid:paraId="57763103" w16cid:durableId="24C50754"/>
  <w16cid:commentId w16cid:paraId="3B1B9D55" w16cid:durableId="24C50EB1"/>
  <w16cid:commentId w16cid:paraId="5E7D38CA" w16cid:durableId="24C546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0EC746" w14:textId="77777777" w:rsidR="009B1CA3" w:rsidRDefault="009B1CA3">
      <w:r>
        <w:separator/>
      </w:r>
    </w:p>
  </w:endnote>
  <w:endnote w:type="continuationSeparator" w:id="0">
    <w:p w14:paraId="291D3EEB" w14:textId="77777777" w:rsidR="009B1CA3" w:rsidRDefault="009B1CA3">
      <w:r>
        <w:continuationSeparator/>
      </w:r>
    </w:p>
  </w:endnote>
  <w:endnote w:id="1">
    <w:p w14:paraId="3BD9C5A2" w14:textId="19D17E1A" w:rsidR="00993F56" w:rsidRPr="00A20C0D" w:rsidRDefault="00993F56" w:rsidP="00285C53">
      <w:pPr>
        <w:pStyle w:val="EndnoteText"/>
        <w:ind w:left="450" w:hanging="450"/>
        <w:rPr>
          <w:sz w:val="24"/>
          <w:szCs w:val="24"/>
        </w:rPr>
      </w:pPr>
      <w:r w:rsidRPr="00A20C0D">
        <w:rPr>
          <w:rStyle w:val="EndnoteReference"/>
          <w:sz w:val="24"/>
          <w:szCs w:val="24"/>
        </w:rPr>
        <w:endnoteRef/>
      </w:r>
      <w:r w:rsidRPr="00A20C0D">
        <w:rPr>
          <w:sz w:val="24"/>
          <w:szCs w:val="24"/>
        </w:rPr>
        <w:t xml:space="preserve"> Roberts, B.</w:t>
      </w:r>
      <w:r>
        <w:rPr>
          <w:sz w:val="24"/>
          <w:szCs w:val="24"/>
        </w:rPr>
        <w:t>:</w:t>
      </w:r>
      <w:r w:rsidRPr="00A20C0D">
        <w:rPr>
          <w:sz w:val="24"/>
          <w:szCs w:val="24"/>
        </w:rPr>
        <w:t xml:space="preserve"> </w:t>
      </w:r>
      <w:r w:rsidRPr="00FE606E">
        <w:rPr>
          <w:i/>
          <w:iCs/>
          <w:sz w:val="24"/>
          <w:szCs w:val="24"/>
        </w:rPr>
        <w:t>Cross-Program Design Specification for Natural Environments (DSNE): Revision G</w:t>
      </w:r>
      <w:r>
        <w:rPr>
          <w:sz w:val="24"/>
          <w:szCs w:val="24"/>
        </w:rPr>
        <w:t>,</w:t>
      </w:r>
      <w:r w:rsidRPr="00A20C0D">
        <w:rPr>
          <w:sz w:val="24"/>
          <w:szCs w:val="24"/>
        </w:rPr>
        <w:t xml:space="preserve"> SLS-SPEC-159</w:t>
      </w:r>
      <w:r>
        <w:rPr>
          <w:sz w:val="24"/>
          <w:szCs w:val="24"/>
        </w:rPr>
        <w:t xml:space="preserve">, </w:t>
      </w:r>
      <w:r w:rsidRPr="00A20C0D">
        <w:rPr>
          <w:sz w:val="24"/>
          <w:szCs w:val="24"/>
        </w:rPr>
        <w:t>2019.</w:t>
      </w:r>
    </w:p>
  </w:endnote>
  <w:endnote w:id="2">
    <w:p w14:paraId="5FFB43AF" w14:textId="2ECE555D" w:rsidR="00993F56" w:rsidRPr="00A20C0D" w:rsidRDefault="00993F56" w:rsidP="00285C53">
      <w:pPr>
        <w:pStyle w:val="EndnoteText"/>
        <w:ind w:left="450" w:hanging="450"/>
        <w:rPr>
          <w:sz w:val="24"/>
          <w:szCs w:val="24"/>
        </w:rPr>
      </w:pPr>
      <w:r w:rsidRPr="00A20C0D">
        <w:rPr>
          <w:rStyle w:val="EndnoteReference"/>
          <w:sz w:val="24"/>
          <w:szCs w:val="24"/>
        </w:rPr>
        <w:endnoteRef/>
      </w:r>
      <w:r w:rsidRPr="00A20C0D">
        <w:rPr>
          <w:sz w:val="24"/>
          <w:szCs w:val="24"/>
        </w:rPr>
        <w:t xml:space="preserve"> Cour-Palais, B.</w:t>
      </w:r>
      <w:r>
        <w:rPr>
          <w:sz w:val="24"/>
          <w:szCs w:val="24"/>
        </w:rPr>
        <w:t xml:space="preserve"> </w:t>
      </w:r>
      <w:r w:rsidRPr="00A20C0D">
        <w:rPr>
          <w:sz w:val="24"/>
          <w:szCs w:val="24"/>
        </w:rPr>
        <w:t>G.</w:t>
      </w:r>
      <w:r>
        <w:rPr>
          <w:sz w:val="24"/>
          <w:szCs w:val="24"/>
        </w:rPr>
        <w:t>:</w:t>
      </w:r>
      <w:r w:rsidRPr="00A20C0D">
        <w:rPr>
          <w:sz w:val="24"/>
          <w:szCs w:val="24"/>
        </w:rPr>
        <w:t xml:space="preserve"> </w:t>
      </w:r>
      <w:r w:rsidRPr="00FE606E">
        <w:rPr>
          <w:i/>
          <w:iCs/>
          <w:sz w:val="24"/>
          <w:szCs w:val="24"/>
        </w:rPr>
        <w:t>Meteoroid Environment Model- 1969 [Near Earth to Lunar Surface]</w:t>
      </w:r>
      <w:r>
        <w:rPr>
          <w:sz w:val="24"/>
          <w:szCs w:val="24"/>
        </w:rPr>
        <w:t>,</w:t>
      </w:r>
      <w:r w:rsidRPr="00A20C0D">
        <w:rPr>
          <w:sz w:val="24"/>
          <w:szCs w:val="24"/>
        </w:rPr>
        <w:t xml:space="preserve"> Technical Report NASA</w:t>
      </w:r>
      <w:r>
        <w:rPr>
          <w:sz w:val="24"/>
          <w:szCs w:val="24"/>
        </w:rPr>
        <w:t>/</w:t>
      </w:r>
      <w:r w:rsidRPr="00A20C0D">
        <w:rPr>
          <w:sz w:val="24"/>
          <w:szCs w:val="24"/>
        </w:rPr>
        <w:t>SP</w:t>
      </w:r>
      <w:r>
        <w:rPr>
          <w:sz w:val="24"/>
          <w:szCs w:val="24"/>
        </w:rPr>
        <w:sym w:font="Symbol" w:char="F02D"/>
      </w:r>
      <w:r w:rsidRPr="00A20C0D">
        <w:rPr>
          <w:sz w:val="24"/>
          <w:szCs w:val="24"/>
        </w:rPr>
        <w:t>8013, March 1969.</w:t>
      </w:r>
    </w:p>
  </w:endnote>
  <w:endnote w:id="3">
    <w:p w14:paraId="1DA6E6E7" w14:textId="1D358CFC"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Lunar Source Book. edited by Grant H. Heiken, David T. Vaniman, Bevan M. French, Cambridge University Press, 1991. https://www.lpi.usra.edu/publications/books/lunar_sourcebook/, accessed on May 15, 2021.</w:t>
      </w:r>
    </w:p>
  </w:endnote>
  <w:endnote w:id="4">
    <w:p w14:paraId="1151B118" w14:textId="3CC89761"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Szalay et al.</w:t>
      </w:r>
      <w:r>
        <w:rPr>
          <w:sz w:val="24"/>
          <w:szCs w:val="24"/>
        </w:rPr>
        <w:t>: “</w:t>
      </w:r>
      <w:r w:rsidRPr="00A20C0D">
        <w:rPr>
          <w:sz w:val="24"/>
          <w:szCs w:val="24"/>
        </w:rPr>
        <w:t>Dust Phenomena Relating to Airless Bodies</w:t>
      </w:r>
      <w:r>
        <w:rPr>
          <w:sz w:val="24"/>
          <w:szCs w:val="24"/>
        </w:rPr>
        <w:t>,”</w:t>
      </w:r>
      <w:r w:rsidRPr="00A20C0D">
        <w:rPr>
          <w:sz w:val="24"/>
          <w:szCs w:val="24"/>
        </w:rPr>
        <w:t xml:space="preserve"> </w:t>
      </w:r>
      <w:r w:rsidRPr="00FE606E">
        <w:rPr>
          <w:i/>
          <w:iCs/>
          <w:sz w:val="24"/>
          <w:szCs w:val="24"/>
        </w:rPr>
        <w:t>Space Science Reviews</w:t>
      </w:r>
      <w:r w:rsidRPr="00A20C0D">
        <w:rPr>
          <w:sz w:val="24"/>
          <w:szCs w:val="24"/>
        </w:rPr>
        <w:t>, 214(5), 1-47</w:t>
      </w:r>
      <w:r>
        <w:rPr>
          <w:sz w:val="24"/>
          <w:szCs w:val="24"/>
        </w:rPr>
        <w:t>,</w:t>
      </w:r>
      <w:r w:rsidRPr="00FE606E">
        <w:rPr>
          <w:sz w:val="24"/>
          <w:szCs w:val="24"/>
        </w:rPr>
        <w:t xml:space="preserve"> </w:t>
      </w:r>
      <w:r w:rsidRPr="00A20C0D">
        <w:rPr>
          <w:sz w:val="24"/>
          <w:szCs w:val="24"/>
        </w:rPr>
        <w:t xml:space="preserve">2018. </w:t>
      </w:r>
      <w:hyperlink r:id="rId1" w:history="1">
        <w:r w:rsidRPr="00A20C0D">
          <w:rPr>
            <w:rStyle w:val="Hyperlink"/>
            <w:sz w:val="24"/>
            <w:szCs w:val="24"/>
          </w:rPr>
          <w:t>http://doi.org/10.1007/s11214-018-0527-0</w:t>
        </w:r>
      </w:hyperlink>
    </w:p>
  </w:endnote>
  <w:endnote w:id="5">
    <w:p w14:paraId="3408198A" w14:textId="6D01B319"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Orrok, G.</w:t>
      </w:r>
      <w:r>
        <w:rPr>
          <w:sz w:val="24"/>
          <w:szCs w:val="24"/>
        </w:rPr>
        <w:t xml:space="preserve"> </w:t>
      </w:r>
      <w:r w:rsidRPr="00A20C0D">
        <w:rPr>
          <w:sz w:val="24"/>
          <w:szCs w:val="24"/>
        </w:rPr>
        <w:t>T.</w:t>
      </w:r>
      <w:r>
        <w:rPr>
          <w:sz w:val="24"/>
          <w:szCs w:val="24"/>
        </w:rPr>
        <w:t>:</w:t>
      </w:r>
      <w:r w:rsidRPr="00A20C0D">
        <w:rPr>
          <w:sz w:val="24"/>
          <w:szCs w:val="24"/>
        </w:rPr>
        <w:t xml:space="preserve"> </w:t>
      </w:r>
      <w:r w:rsidRPr="00FE606E">
        <w:rPr>
          <w:i/>
          <w:iCs/>
          <w:sz w:val="24"/>
          <w:szCs w:val="24"/>
        </w:rPr>
        <w:t>The meteoroid environment of project Apollo. Technical Report</w:t>
      </w:r>
      <w:r>
        <w:rPr>
          <w:sz w:val="24"/>
          <w:szCs w:val="24"/>
        </w:rPr>
        <w:t>,</w:t>
      </w:r>
      <w:r w:rsidRPr="00A20C0D">
        <w:rPr>
          <w:sz w:val="24"/>
          <w:szCs w:val="24"/>
        </w:rPr>
        <w:t xml:space="preserve"> NASA</w:t>
      </w:r>
      <w:r>
        <w:rPr>
          <w:sz w:val="24"/>
          <w:szCs w:val="24"/>
        </w:rPr>
        <w:t>/</w:t>
      </w:r>
      <w:r w:rsidRPr="00A20C0D">
        <w:rPr>
          <w:sz w:val="24"/>
          <w:szCs w:val="24"/>
        </w:rPr>
        <w:t>CR</w:t>
      </w:r>
      <w:r>
        <w:rPr>
          <w:sz w:val="24"/>
          <w:szCs w:val="24"/>
        </w:rPr>
        <w:sym w:font="Symbol" w:char="F02D"/>
      </w:r>
      <w:r w:rsidRPr="00A20C0D">
        <w:rPr>
          <w:sz w:val="24"/>
          <w:szCs w:val="24"/>
        </w:rPr>
        <w:t>117188, Bellcomm, Inc., January 1963.</w:t>
      </w:r>
    </w:p>
  </w:endnote>
  <w:endnote w:id="6">
    <w:p w14:paraId="6518CFC3" w14:textId="13D293D7"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Morse, M.</w:t>
      </w:r>
      <w:r>
        <w:rPr>
          <w:sz w:val="24"/>
          <w:szCs w:val="24"/>
        </w:rPr>
        <w:t xml:space="preserve"> </w:t>
      </w:r>
      <w:r w:rsidRPr="00A20C0D">
        <w:rPr>
          <w:sz w:val="24"/>
          <w:szCs w:val="24"/>
        </w:rPr>
        <w:t>L.</w:t>
      </w:r>
      <w:r>
        <w:rPr>
          <w:sz w:val="24"/>
          <w:szCs w:val="24"/>
        </w:rPr>
        <w:t>;</w:t>
      </w:r>
      <w:r w:rsidRPr="00A20C0D">
        <w:rPr>
          <w:sz w:val="24"/>
          <w:szCs w:val="24"/>
        </w:rPr>
        <w:t xml:space="preserve"> and Bays</w:t>
      </w:r>
      <w:r>
        <w:rPr>
          <w:sz w:val="24"/>
          <w:szCs w:val="24"/>
        </w:rPr>
        <w:t>, J. K.:</w:t>
      </w:r>
      <w:r w:rsidRPr="00A20C0D">
        <w:rPr>
          <w:sz w:val="24"/>
          <w:szCs w:val="24"/>
        </w:rPr>
        <w:t xml:space="preserve"> </w:t>
      </w:r>
      <w:r w:rsidRPr="00FE606E">
        <w:rPr>
          <w:i/>
          <w:iCs/>
          <w:sz w:val="24"/>
          <w:szCs w:val="24"/>
        </w:rPr>
        <w:t>The Apollo Spacecraft: A Chronology</w:t>
      </w:r>
      <w:r>
        <w:rPr>
          <w:sz w:val="24"/>
          <w:szCs w:val="24"/>
        </w:rPr>
        <w:t>,</w:t>
      </w:r>
      <w:r w:rsidRPr="00A20C0D">
        <w:rPr>
          <w:sz w:val="24"/>
          <w:szCs w:val="24"/>
        </w:rPr>
        <w:t xml:space="preserve"> Technical Report NASA</w:t>
      </w:r>
      <w:r>
        <w:rPr>
          <w:sz w:val="24"/>
          <w:szCs w:val="24"/>
        </w:rPr>
        <w:t>/</w:t>
      </w:r>
      <w:r w:rsidRPr="00A20C0D">
        <w:rPr>
          <w:sz w:val="24"/>
          <w:szCs w:val="24"/>
        </w:rPr>
        <w:t>SP</w:t>
      </w:r>
      <w:r>
        <w:rPr>
          <w:sz w:val="24"/>
          <w:szCs w:val="24"/>
        </w:rPr>
        <w:sym w:font="Symbol" w:char="F02D"/>
      </w:r>
      <w:r w:rsidRPr="00A20C0D">
        <w:rPr>
          <w:sz w:val="24"/>
          <w:szCs w:val="24"/>
        </w:rPr>
        <w:t>4009, May 1973.</w:t>
      </w:r>
    </w:p>
  </w:endnote>
  <w:endnote w:id="7">
    <w:p w14:paraId="6A34F9E9" w14:textId="5CCDC5C0"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Miller, B.</w:t>
      </w:r>
      <w:r>
        <w:rPr>
          <w:sz w:val="24"/>
          <w:szCs w:val="24"/>
        </w:rPr>
        <w:t>:</w:t>
      </w:r>
      <w:r w:rsidRPr="00A20C0D">
        <w:rPr>
          <w:sz w:val="24"/>
          <w:szCs w:val="24"/>
        </w:rPr>
        <w:t xml:space="preserve"> “NASA studies hazards of lunar impact particles</w:t>
      </w:r>
      <w:r>
        <w:rPr>
          <w:sz w:val="24"/>
          <w:szCs w:val="24"/>
        </w:rPr>
        <w:t>,</w:t>
      </w:r>
      <w:r w:rsidRPr="00A20C0D">
        <w:rPr>
          <w:sz w:val="24"/>
          <w:szCs w:val="24"/>
        </w:rPr>
        <w:t xml:space="preserve">” </w:t>
      </w:r>
      <w:r w:rsidRPr="00FE606E">
        <w:rPr>
          <w:i/>
          <w:iCs/>
          <w:sz w:val="24"/>
          <w:szCs w:val="24"/>
        </w:rPr>
        <w:t>Aviation Week and Space Technology</w:t>
      </w:r>
      <w:r w:rsidRPr="00A20C0D">
        <w:rPr>
          <w:sz w:val="24"/>
          <w:szCs w:val="24"/>
        </w:rPr>
        <w:t>, January 14, 1963, pp. 54-55, 57, 59.</w:t>
      </w:r>
    </w:p>
  </w:endnote>
  <w:endnote w:id="8">
    <w:p w14:paraId="0347518F" w14:textId="1134D9CA"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Anon.</w:t>
      </w:r>
      <w:r>
        <w:rPr>
          <w:sz w:val="24"/>
          <w:szCs w:val="24"/>
        </w:rPr>
        <w:t>:</w:t>
      </w:r>
      <w:r w:rsidRPr="00A20C0D">
        <w:rPr>
          <w:sz w:val="24"/>
          <w:szCs w:val="24"/>
        </w:rPr>
        <w:t xml:space="preserve"> </w:t>
      </w:r>
      <w:r w:rsidRPr="00FE606E">
        <w:rPr>
          <w:i/>
          <w:iCs/>
          <w:sz w:val="24"/>
          <w:szCs w:val="24"/>
        </w:rPr>
        <w:t>MSC Engineering Criterion Bulletin</w:t>
      </w:r>
      <w:r>
        <w:rPr>
          <w:sz w:val="24"/>
          <w:szCs w:val="24"/>
        </w:rPr>
        <w:t>,</w:t>
      </w:r>
      <w:r w:rsidRPr="00A20C0D">
        <w:rPr>
          <w:sz w:val="24"/>
          <w:szCs w:val="24"/>
        </w:rPr>
        <w:t xml:space="preserve"> Technical Report EC-1, 1963.</w:t>
      </w:r>
    </w:p>
  </w:endnote>
  <w:endnote w:id="9">
    <w:p w14:paraId="34A36619" w14:textId="1768D212"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Gault, D.</w:t>
      </w:r>
      <w:r>
        <w:rPr>
          <w:sz w:val="24"/>
          <w:szCs w:val="24"/>
        </w:rPr>
        <w:t xml:space="preserve"> </w:t>
      </w:r>
      <w:r w:rsidRPr="00A20C0D">
        <w:rPr>
          <w:sz w:val="24"/>
          <w:szCs w:val="24"/>
        </w:rPr>
        <w:t>E.</w:t>
      </w:r>
      <w:r>
        <w:rPr>
          <w:sz w:val="24"/>
          <w:szCs w:val="24"/>
        </w:rPr>
        <w:t>;</w:t>
      </w:r>
      <w:r w:rsidRPr="00A20C0D">
        <w:rPr>
          <w:sz w:val="24"/>
          <w:szCs w:val="24"/>
        </w:rPr>
        <w:t xml:space="preserve"> Shoemaker, </w:t>
      </w:r>
      <w:r>
        <w:rPr>
          <w:sz w:val="24"/>
          <w:szCs w:val="24"/>
        </w:rPr>
        <w:t xml:space="preserve">E. M.; </w:t>
      </w:r>
      <w:r w:rsidRPr="00A20C0D">
        <w:rPr>
          <w:sz w:val="24"/>
          <w:szCs w:val="24"/>
        </w:rPr>
        <w:t>and Moore</w:t>
      </w:r>
      <w:r>
        <w:rPr>
          <w:sz w:val="24"/>
          <w:szCs w:val="24"/>
        </w:rPr>
        <w:t>, H. J</w:t>
      </w:r>
      <w:r w:rsidRPr="00A20C0D">
        <w:rPr>
          <w:sz w:val="24"/>
          <w:szCs w:val="24"/>
        </w:rPr>
        <w:t>.</w:t>
      </w:r>
      <w:r>
        <w:rPr>
          <w:sz w:val="24"/>
          <w:szCs w:val="24"/>
        </w:rPr>
        <w:t>:</w:t>
      </w:r>
      <w:r w:rsidRPr="00A20C0D">
        <w:rPr>
          <w:sz w:val="24"/>
          <w:szCs w:val="24"/>
        </w:rPr>
        <w:t xml:space="preserve"> </w:t>
      </w:r>
      <w:r w:rsidRPr="00FE606E">
        <w:rPr>
          <w:i/>
          <w:iCs/>
          <w:sz w:val="24"/>
          <w:szCs w:val="24"/>
        </w:rPr>
        <w:t>Spray Ejected from the Lunar Surface by Meteoroid Impact</w:t>
      </w:r>
      <w:r>
        <w:rPr>
          <w:sz w:val="24"/>
          <w:szCs w:val="24"/>
        </w:rPr>
        <w:t>,</w:t>
      </w:r>
      <w:r w:rsidRPr="00A20C0D">
        <w:rPr>
          <w:sz w:val="24"/>
          <w:szCs w:val="24"/>
        </w:rPr>
        <w:t xml:space="preserve"> Technical Report NASA TN D-1767, NApril 1963.</w:t>
      </w:r>
    </w:p>
  </w:endnote>
  <w:endnote w:id="10">
    <w:p w14:paraId="55FCE700" w14:textId="2DCB8702"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Whipple, F.</w:t>
      </w:r>
      <w:r>
        <w:rPr>
          <w:sz w:val="24"/>
          <w:szCs w:val="24"/>
        </w:rPr>
        <w:t xml:space="preserve"> </w:t>
      </w:r>
      <w:r w:rsidRPr="00A20C0D">
        <w:rPr>
          <w:sz w:val="24"/>
          <w:szCs w:val="24"/>
        </w:rPr>
        <w:t>L.</w:t>
      </w:r>
      <w:r>
        <w:rPr>
          <w:sz w:val="24"/>
          <w:szCs w:val="24"/>
        </w:rPr>
        <w:t>:</w:t>
      </w:r>
      <w:r w:rsidRPr="00A20C0D">
        <w:rPr>
          <w:sz w:val="24"/>
          <w:szCs w:val="24"/>
        </w:rPr>
        <w:t xml:space="preserve"> </w:t>
      </w:r>
      <w:r>
        <w:rPr>
          <w:sz w:val="24"/>
          <w:szCs w:val="24"/>
        </w:rPr>
        <w:t>“</w:t>
      </w:r>
      <w:r w:rsidRPr="00A20C0D">
        <w:rPr>
          <w:sz w:val="24"/>
          <w:szCs w:val="24"/>
        </w:rPr>
        <w:t>On meteoroids and penetration</w:t>
      </w:r>
      <w:r>
        <w:rPr>
          <w:sz w:val="24"/>
          <w:szCs w:val="24"/>
        </w:rPr>
        <w:t>,”</w:t>
      </w:r>
      <w:r w:rsidRPr="00A20C0D">
        <w:rPr>
          <w:sz w:val="24"/>
          <w:szCs w:val="24"/>
        </w:rPr>
        <w:t xml:space="preserve"> </w:t>
      </w:r>
      <w:r w:rsidRPr="00FE606E">
        <w:rPr>
          <w:i/>
          <w:iCs/>
          <w:sz w:val="24"/>
          <w:szCs w:val="24"/>
        </w:rPr>
        <w:t>J. Geophys. Res.</w:t>
      </w:r>
      <w:r w:rsidRPr="00A20C0D">
        <w:rPr>
          <w:sz w:val="24"/>
          <w:szCs w:val="24"/>
        </w:rPr>
        <w:t>, 68(17):4929–4939, 1963.</w:t>
      </w:r>
    </w:p>
  </w:endnote>
  <w:endnote w:id="11">
    <w:p w14:paraId="473B4A77" w14:textId="62B0B910"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Zook, H.</w:t>
      </w:r>
      <w:r>
        <w:rPr>
          <w:sz w:val="24"/>
          <w:szCs w:val="24"/>
        </w:rPr>
        <w:t xml:space="preserve"> </w:t>
      </w:r>
      <w:r w:rsidRPr="00A20C0D">
        <w:rPr>
          <w:sz w:val="24"/>
          <w:szCs w:val="24"/>
        </w:rPr>
        <w:t>A.</w:t>
      </w:r>
      <w:r>
        <w:rPr>
          <w:sz w:val="24"/>
          <w:szCs w:val="24"/>
        </w:rPr>
        <w:t>:</w:t>
      </w:r>
      <w:r w:rsidRPr="00A20C0D">
        <w:rPr>
          <w:sz w:val="24"/>
          <w:szCs w:val="24"/>
        </w:rPr>
        <w:t xml:space="preserve"> </w:t>
      </w:r>
      <w:r>
        <w:rPr>
          <w:sz w:val="24"/>
          <w:szCs w:val="24"/>
        </w:rPr>
        <w:t>“</w:t>
      </w:r>
      <w:r w:rsidRPr="00A20C0D">
        <w:rPr>
          <w:sz w:val="24"/>
          <w:szCs w:val="24"/>
        </w:rPr>
        <w:t>The Problem of Secondary Ejecta Near the Lunar Surface</w:t>
      </w:r>
      <w:r>
        <w:rPr>
          <w:sz w:val="24"/>
          <w:szCs w:val="24"/>
        </w:rPr>
        <w:t>,”</w:t>
      </w:r>
      <w:r w:rsidRPr="00A20C0D">
        <w:rPr>
          <w:sz w:val="24"/>
          <w:szCs w:val="24"/>
        </w:rPr>
        <w:t xml:space="preserve"> </w:t>
      </w:r>
      <w:r w:rsidRPr="00FE606E">
        <w:rPr>
          <w:i/>
          <w:iCs/>
          <w:sz w:val="24"/>
          <w:szCs w:val="24"/>
        </w:rPr>
        <w:t>In Transactions of the 1967 National Symposium on Saturn V/Apollo and Beyond, volume I</w:t>
      </w:r>
      <w:r w:rsidRPr="00A20C0D">
        <w:rPr>
          <w:sz w:val="24"/>
          <w:szCs w:val="24"/>
        </w:rPr>
        <w:t>, pages EN–8. American Astronautical Society, 1967.</w:t>
      </w:r>
    </w:p>
  </w:endnote>
  <w:endnote w:id="12">
    <w:p w14:paraId="7232AF72" w14:textId="02EEDAEF"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w:t>
      </w:r>
      <w:r>
        <w:rPr>
          <w:sz w:val="24"/>
          <w:szCs w:val="24"/>
        </w:rPr>
        <w:t>:</w:t>
      </w:r>
      <w:r w:rsidRPr="00A20C0D">
        <w:rPr>
          <w:sz w:val="24"/>
          <w:szCs w:val="24"/>
        </w:rPr>
        <w:t xml:space="preserve"> </w:t>
      </w:r>
      <w:r w:rsidRPr="00FE606E">
        <w:rPr>
          <w:i/>
          <w:iCs/>
          <w:sz w:val="24"/>
          <w:szCs w:val="24"/>
        </w:rPr>
        <w:t>NASA Meteoroid Engineering Model (MEM) Version 3</w:t>
      </w:r>
      <w:r>
        <w:rPr>
          <w:sz w:val="24"/>
          <w:szCs w:val="24"/>
        </w:rPr>
        <w:t>,</w:t>
      </w:r>
      <w:r w:rsidRPr="00A20C0D">
        <w:rPr>
          <w:sz w:val="24"/>
          <w:szCs w:val="24"/>
        </w:rPr>
        <w:t xml:space="preserve"> NASA/TM</w:t>
      </w:r>
      <w:r>
        <w:rPr>
          <w:sz w:val="24"/>
          <w:szCs w:val="24"/>
        </w:rPr>
        <w:sym w:font="Symbol" w:char="F02D"/>
      </w:r>
      <w:r w:rsidRPr="00A20C0D">
        <w:rPr>
          <w:sz w:val="24"/>
          <w:szCs w:val="24"/>
        </w:rPr>
        <w:t>2020-220555</w:t>
      </w:r>
      <w:r>
        <w:rPr>
          <w:sz w:val="24"/>
          <w:szCs w:val="24"/>
        </w:rPr>
        <w:t>,</w:t>
      </w:r>
      <w:r w:rsidRPr="00FE606E">
        <w:rPr>
          <w:sz w:val="24"/>
          <w:szCs w:val="24"/>
        </w:rPr>
        <w:t xml:space="preserve"> </w:t>
      </w:r>
      <w:r w:rsidRPr="00A20C0D">
        <w:rPr>
          <w:sz w:val="24"/>
          <w:szCs w:val="24"/>
        </w:rPr>
        <w:t>2020.</w:t>
      </w:r>
    </w:p>
  </w:endnote>
  <w:endnote w:id="13">
    <w:p w14:paraId="31628F6E" w14:textId="3072365D"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 et al.</w:t>
      </w:r>
      <w:r>
        <w:rPr>
          <w:sz w:val="24"/>
          <w:szCs w:val="24"/>
        </w:rPr>
        <w:t>:</w:t>
      </w:r>
      <w:r w:rsidRPr="00A20C0D">
        <w:rPr>
          <w:sz w:val="24"/>
          <w:szCs w:val="24"/>
        </w:rPr>
        <w:t xml:space="preserve"> NASA’s </w:t>
      </w:r>
      <w:r>
        <w:rPr>
          <w:sz w:val="24"/>
          <w:szCs w:val="24"/>
        </w:rPr>
        <w:t>“</w:t>
      </w:r>
      <w:r w:rsidRPr="00A20C0D">
        <w:rPr>
          <w:sz w:val="24"/>
          <w:szCs w:val="24"/>
        </w:rPr>
        <w:t>Meteoroid Engineering Model 3 and its ability to replicate spacecraft impact rates</w:t>
      </w:r>
      <w:r>
        <w:rPr>
          <w:sz w:val="24"/>
          <w:szCs w:val="24"/>
        </w:rPr>
        <w:t>,”</w:t>
      </w:r>
      <w:r w:rsidRPr="00A20C0D">
        <w:rPr>
          <w:sz w:val="24"/>
          <w:szCs w:val="24"/>
        </w:rPr>
        <w:t xml:space="preserve"> </w:t>
      </w:r>
      <w:r w:rsidRPr="00FE606E">
        <w:rPr>
          <w:i/>
          <w:iCs/>
          <w:sz w:val="24"/>
          <w:szCs w:val="24"/>
        </w:rPr>
        <w:t>Journal of Spacecraft and Rockets</w:t>
      </w:r>
      <w:r w:rsidRPr="00A20C0D">
        <w:rPr>
          <w:sz w:val="24"/>
          <w:szCs w:val="24"/>
        </w:rPr>
        <w:t>, 57:1, 160-176, 2020.</w:t>
      </w:r>
    </w:p>
  </w:endnote>
  <w:endnote w:id="14">
    <w:p w14:paraId="4F8AB11D" w14:textId="378A735C"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w:t>
      </w:r>
      <w:bookmarkStart w:id="44" w:name="_Hlk78962062"/>
      <w:r w:rsidRPr="00A20C0D">
        <w:rPr>
          <w:sz w:val="24"/>
          <w:szCs w:val="24"/>
        </w:rPr>
        <w:t>Brown et al.</w:t>
      </w:r>
      <w:r>
        <w:rPr>
          <w:sz w:val="24"/>
          <w:szCs w:val="24"/>
        </w:rPr>
        <w:t>:</w:t>
      </w:r>
      <w:r w:rsidRPr="00A20C0D">
        <w:rPr>
          <w:sz w:val="24"/>
          <w:szCs w:val="24"/>
        </w:rPr>
        <w:t xml:space="preserve"> </w:t>
      </w:r>
      <w:r>
        <w:rPr>
          <w:sz w:val="24"/>
          <w:szCs w:val="24"/>
        </w:rPr>
        <w:t>“</w:t>
      </w:r>
      <w:r w:rsidRPr="00A20C0D">
        <w:rPr>
          <w:sz w:val="24"/>
          <w:szCs w:val="24"/>
        </w:rPr>
        <w:t>The flux of small near-Earth objects colliding with the Earth</w:t>
      </w:r>
      <w:r>
        <w:rPr>
          <w:sz w:val="24"/>
          <w:szCs w:val="24"/>
        </w:rPr>
        <w:t>,”</w:t>
      </w:r>
      <w:r w:rsidRPr="00A20C0D">
        <w:rPr>
          <w:sz w:val="24"/>
          <w:szCs w:val="24"/>
        </w:rPr>
        <w:t xml:space="preserve"> </w:t>
      </w:r>
      <w:r w:rsidRPr="00FE606E">
        <w:rPr>
          <w:i/>
          <w:iCs/>
          <w:sz w:val="24"/>
          <w:szCs w:val="24"/>
        </w:rPr>
        <w:t>Nature</w:t>
      </w:r>
      <w:r w:rsidRPr="00A20C0D">
        <w:rPr>
          <w:sz w:val="24"/>
          <w:szCs w:val="24"/>
        </w:rPr>
        <w:t>, 420:6913, 294-296, 2002.</w:t>
      </w:r>
      <w:bookmarkEnd w:id="44"/>
    </w:p>
  </w:endnote>
  <w:endnote w:id="15">
    <w:p w14:paraId="6FA2BDC0" w14:textId="23D82F16"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w:t>
      </w:r>
      <w:r>
        <w:rPr>
          <w:sz w:val="24"/>
          <w:szCs w:val="24"/>
        </w:rPr>
        <w:t>:</w:t>
      </w:r>
      <w:r w:rsidRPr="00A20C0D">
        <w:rPr>
          <w:sz w:val="24"/>
          <w:szCs w:val="24"/>
        </w:rPr>
        <w:t xml:space="preserve"> Internal memo: OSMA/MEO/Lunar-001, 2020.</w:t>
      </w:r>
    </w:p>
  </w:endnote>
  <w:endnote w:id="16">
    <w:p w14:paraId="475B9DD4" w14:textId="379330AA"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Jones et al., 2001</w:t>
      </w:r>
      <w:r>
        <w:rPr>
          <w:sz w:val="24"/>
          <w:szCs w:val="24"/>
        </w:rPr>
        <w:t>.</w:t>
      </w:r>
    </w:p>
  </w:endnote>
  <w:endnote w:id="17">
    <w:p w14:paraId="5B55E2BC" w14:textId="24BEC326"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Jones 2004</w:t>
      </w:r>
      <w:r>
        <w:rPr>
          <w:sz w:val="24"/>
          <w:szCs w:val="24"/>
        </w:rPr>
        <w:t>.</w:t>
      </w:r>
    </w:p>
  </w:endnote>
  <w:endnote w:id="18">
    <w:p w14:paraId="2AF796EE" w14:textId="45515708"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Kikwaya et al., 2011</w:t>
      </w:r>
      <w:r>
        <w:rPr>
          <w:sz w:val="24"/>
          <w:szCs w:val="24"/>
        </w:rPr>
        <w:t>.</w:t>
      </w:r>
    </w:p>
  </w:endnote>
  <w:endnote w:id="19">
    <w:p w14:paraId="3CB09D31" w14:textId="6DEFD6DA"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 et al.</w:t>
      </w:r>
      <w:r>
        <w:rPr>
          <w:sz w:val="24"/>
          <w:szCs w:val="24"/>
        </w:rPr>
        <w:t>:</w:t>
      </w:r>
      <w:r w:rsidRPr="00A20C0D">
        <w:rPr>
          <w:sz w:val="24"/>
          <w:szCs w:val="24"/>
        </w:rPr>
        <w:t xml:space="preserve"> </w:t>
      </w:r>
      <w:r>
        <w:rPr>
          <w:sz w:val="24"/>
          <w:szCs w:val="24"/>
        </w:rPr>
        <w:t>“</w:t>
      </w:r>
      <w:r w:rsidRPr="00A20C0D">
        <w:rPr>
          <w:sz w:val="24"/>
          <w:szCs w:val="24"/>
        </w:rPr>
        <w:t xml:space="preserve">A Two-Population Sporadic Meteoroid Bulk Density Distribution </w:t>
      </w:r>
      <w:r>
        <w:rPr>
          <w:sz w:val="24"/>
          <w:szCs w:val="24"/>
        </w:rPr>
        <w:t>a</w:t>
      </w:r>
      <w:r w:rsidRPr="00A20C0D">
        <w:rPr>
          <w:sz w:val="24"/>
          <w:szCs w:val="24"/>
        </w:rPr>
        <w:t xml:space="preserve">nd Its Implications </w:t>
      </w:r>
      <w:r>
        <w:rPr>
          <w:sz w:val="24"/>
          <w:szCs w:val="24"/>
        </w:rPr>
        <w:t>f</w:t>
      </w:r>
      <w:r w:rsidRPr="00A20C0D">
        <w:rPr>
          <w:sz w:val="24"/>
          <w:szCs w:val="24"/>
        </w:rPr>
        <w:t>or Environment Models</w:t>
      </w:r>
      <w:r>
        <w:rPr>
          <w:sz w:val="24"/>
          <w:szCs w:val="24"/>
        </w:rPr>
        <w:t>,”</w:t>
      </w:r>
      <w:r w:rsidRPr="00A20C0D">
        <w:rPr>
          <w:sz w:val="24"/>
          <w:szCs w:val="24"/>
        </w:rPr>
        <w:t xml:space="preserve"> </w:t>
      </w:r>
      <w:r w:rsidRPr="0034263F">
        <w:rPr>
          <w:i/>
          <w:iCs/>
          <w:sz w:val="24"/>
          <w:szCs w:val="24"/>
        </w:rPr>
        <w:t>Monthly Notices of the Royal Astronomical Society</w:t>
      </w:r>
      <w:r w:rsidRPr="00A20C0D">
        <w:rPr>
          <w:sz w:val="24"/>
          <w:szCs w:val="24"/>
        </w:rPr>
        <w:t>, 472(4), 3833-3841. https://doi.org/10.1093/mnras/stx2175., 2017</w:t>
      </w:r>
    </w:p>
  </w:endnote>
  <w:endnote w:id="20">
    <w:p w14:paraId="70101D91" w14:textId="39C01853"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Housen</w:t>
      </w:r>
      <w:r>
        <w:rPr>
          <w:sz w:val="24"/>
          <w:szCs w:val="24"/>
        </w:rPr>
        <w:t>;</w:t>
      </w:r>
      <w:r w:rsidRPr="00A20C0D">
        <w:rPr>
          <w:sz w:val="24"/>
          <w:szCs w:val="24"/>
        </w:rPr>
        <w:t xml:space="preserve"> and Holsapple</w:t>
      </w:r>
      <w:r>
        <w:rPr>
          <w:sz w:val="24"/>
          <w:szCs w:val="24"/>
        </w:rPr>
        <w:t>: “</w:t>
      </w:r>
      <w:r w:rsidRPr="00A20C0D">
        <w:rPr>
          <w:sz w:val="24"/>
          <w:szCs w:val="24"/>
        </w:rPr>
        <w:t>Ejecta from impact craters</w:t>
      </w:r>
      <w:r>
        <w:rPr>
          <w:sz w:val="24"/>
          <w:szCs w:val="24"/>
        </w:rPr>
        <w:t>,”</w:t>
      </w:r>
      <w:r w:rsidRPr="00A20C0D">
        <w:rPr>
          <w:sz w:val="24"/>
          <w:szCs w:val="24"/>
        </w:rPr>
        <w:t xml:space="preserve"> </w:t>
      </w:r>
      <w:r w:rsidRPr="0034263F">
        <w:rPr>
          <w:i/>
          <w:iCs/>
          <w:sz w:val="24"/>
          <w:szCs w:val="24"/>
        </w:rPr>
        <w:t>Icarus</w:t>
      </w:r>
      <w:r w:rsidRPr="00A20C0D">
        <w:rPr>
          <w:sz w:val="24"/>
          <w:szCs w:val="24"/>
        </w:rPr>
        <w:t>, 211:1, 856-875, 2011. https://doi.org/10.1016/j.icarus.2010.09.017</w:t>
      </w:r>
    </w:p>
  </w:endnote>
  <w:endnote w:id="21">
    <w:p w14:paraId="702179C8" w14:textId="7BBA2D47"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Koschny</w:t>
      </w:r>
      <w:r>
        <w:rPr>
          <w:sz w:val="24"/>
          <w:szCs w:val="24"/>
        </w:rPr>
        <w:t>;</w:t>
      </w:r>
      <w:r w:rsidRPr="00A20C0D">
        <w:rPr>
          <w:sz w:val="24"/>
          <w:szCs w:val="24"/>
        </w:rPr>
        <w:t xml:space="preserve"> and Grün</w:t>
      </w:r>
      <w:r>
        <w:rPr>
          <w:sz w:val="24"/>
          <w:szCs w:val="24"/>
        </w:rPr>
        <w:t>,</w:t>
      </w:r>
      <w:r w:rsidRPr="00A20C0D">
        <w:rPr>
          <w:sz w:val="24"/>
          <w:szCs w:val="24"/>
        </w:rPr>
        <w:t xml:space="preserve"> 2001</w:t>
      </w:r>
      <w:r>
        <w:rPr>
          <w:sz w:val="24"/>
          <w:szCs w:val="24"/>
        </w:rPr>
        <w:t>.</w:t>
      </w:r>
    </w:p>
  </w:endnote>
  <w:endnote w:id="22">
    <w:p w14:paraId="6B9AE176" w14:textId="46C87EF7"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Rival</w:t>
      </w:r>
      <w:r>
        <w:rPr>
          <w:sz w:val="24"/>
          <w:szCs w:val="24"/>
        </w:rPr>
        <w:t>;</w:t>
      </w:r>
      <w:r w:rsidRPr="00A20C0D">
        <w:rPr>
          <w:sz w:val="24"/>
          <w:szCs w:val="24"/>
        </w:rPr>
        <w:t xml:space="preserve"> and Mandeville</w:t>
      </w:r>
      <w:r>
        <w:rPr>
          <w:sz w:val="24"/>
          <w:szCs w:val="24"/>
        </w:rPr>
        <w:t xml:space="preserve">, </w:t>
      </w:r>
      <w:r w:rsidRPr="00A20C0D">
        <w:rPr>
          <w:sz w:val="24"/>
          <w:szCs w:val="24"/>
        </w:rPr>
        <w:t>1999</w:t>
      </w:r>
      <w:r>
        <w:rPr>
          <w:sz w:val="24"/>
          <w:szCs w:val="24"/>
        </w:rPr>
        <w:t>.</w:t>
      </w:r>
    </w:p>
  </w:endnote>
  <w:endnote w:id="23">
    <w:p w14:paraId="7D1A3C38" w14:textId="2A1D935B"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Horányi et al.</w:t>
      </w:r>
      <w:r>
        <w:rPr>
          <w:sz w:val="24"/>
          <w:szCs w:val="24"/>
        </w:rPr>
        <w:t>:</w:t>
      </w:r>
      <w:r w:rsidRPr="00A20C0D">
        <w:rPr>
          <w:sz w:val="24"/>
          <w:szCs w:val="24"/>
        </w:rPr>
        <w:t xml:space="preserve"> </w:t>
      </w:r>
      <w:r>
        <w:rPr>
          <w:sz w:val="24"/>
          <w:szCs w:val="24"/>
        </w:rPr>
        <w:t>“</w:t>
      </w:r>
      <w:r w:rsidRPr="00A20C0D">
        <w:rPr>
          <w:sz w:val="24"/>
          <w:szCs w:val="24"/>
        </w:rPr>
        <w:t>A Permanent, Asymmetric Dust Cloud Around the Moon</w:t>
      </w:r>
      <w:r>
        <w:rPr>
          <w:sz w:val="24"/>
          <w:szCs w:val="24"/>
        </w:rPr>
        <w:t>,”</w:t>
      </w:r>
      <w:r w:rsidRPr="00A20C0D">
        <w:rPr>
          <w:sz w:val="24"/>
          <w:szCs w:val="24"/>
        </w:rPr>
        <w:t xml:space="preserve"> </w:t>
      </w:r>
      <w:r w:rsidRPr="0034263F">
        <w:rPr>
          <w:i/>
          <w:iCs/>
          <w:sz w:val="24"/>
          <w:szCs w:val="24"/>
        </w:rPr>
        <w:t>Nature</w:t>
      </w:r>
      <w:r w:rsidRPr="00A20C0D">
        <w:rPr>
          <w:sz w:val="24"/>
          <w:szCs w:val="24"/>
        </w:rPr>
        <w:t>, 522(7), 324-326, 2015. http://doi.org/10.1038/nature14479</w:t>
      </w:r>
    </w:p>
  </w:endnote>
  <w:endnote w:id="24">
    <w:p w14:paraId="187510E9" w14:textId="58A66742"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Szalay et al.</w:t>
      </w:r>
      <w:r>
        <w:rPr>
          <w:sz w:val="24"/>
          <w:szCs w:val="24"/>
        </w:rPr>
        <w:t>:</w:t>
      </w:r>
      <w:r w:rsidRPr="00A20C0D">
        <w:rPr>
          <w:sz w:val="24"/>
          <w:szCs w:val="24"/>
        </w:rPr>
        <w:t xml:space="preserve"> </w:t>
      </w:r>
      <w:r>
        <w:rPr>
          <w:sz w:val="24"/>
          <w:szCs w:val="24"/>
        </w:rPr>
        <w:t>“</w:t>
      </w:r>
      <w:r w:rsidRPr="00A20C0D">
        <w:rPr>
          <w:sz w:val="24"/>
          <w:szCs w:val="24"/>
        </w:rPr>
        <w:t>Impact Ejecta and Gardening in the Lunar Polar Regions</w:t>
      </w:r>
      <w:r>
        <w:rPr>
          <w:sz w:val="24"/>
          <w:szCs w:val="24"/>
        </w:rPr>
        <w:t>.”</w:t>
      </w:r>
      <w:r w:rsidRPr="00A20C0D">
        <w:rPr>
          <w:sz w:val="24"/>
          <w:szCs w:val="24"/>
        </w:rPr>
        <w:t xml:space="preserve"> </w:t>
      </w:r>
      <w:r w:rsidRPr="0034263F">
        <w:rPr>
          <w:i/>
          <w:iCs/>
          <w:sz w:val="24"/>
          <w:szCs w:val="24"/>
        </w:rPr>
        <w:t>Journal of Geophysical Research: Planets</w:t>
      </w:r>
      <w:r w:rsidRPr="00A20C0D">
        <w:rPr>
          <w:sz w:val="24"/>
          <w:szCs w:val="24"/>
        </w:rPr>
        <w:t>, 124(1), 143–154, 2019. http://doi.org/10.1029/2018JE005756</w:t>
      </w:r>
    </w:p>
  </w:endnote>
  <w:endnote w:id="25">
    <w:p w14:paraId="13C44853" w14:textId="2B7980A7"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Pokorný, P.</w:t>
      </w:r>
      <w:r>
        <w:rPr>
          <w:sz w:val="24"/>
          <w:szCs w:val="24"/>
        </w:rPr>
        <w:t>;</w:t>
      </w:r>
      <w:r w:rsidRPr="00A20C0D">
        <w:rPr>
          <w:sz w:val="24"/>
          <w:szCs w:val="24"/>
        </w:rPr>
        <w:t xml:space="preserve"> Janches, D.</w:t>
      </w:r>
      <w:r>
        <w:rPr>
          <w:sz w:val="24"/>
          <w:szCs w:val="24"/>
        </w:rPr>
        <w:t>;</w:t>
      </w:r>
      <w:r w:rsidRPr="00A20C0D">
        <w:rPr>
          <w:sz w:val="24"/>
          <w:szCs w:val="24"/>
        </w:rPr>
        <w:t xml:space="preserve"> Sarantos, M.</w:t>
      </w:r>
      <w:r>
        <w:rPr>
          <w:sz w:val="24"/>
          <w:szCs w:val="24"/>
        </w:rPr>
        <w:t>;</w:t>
      </w:r>
      <w:r w:rsidRPr="00A20C0D">
        <w:rPr>
          <w:sz w:val="24"/>
          <w:szCs w:val="24"/>
        </w:rPr>
        <w:t xml:space="preserve"> Szalay, J. R.</w:t>
      </w:r>
      <w:r>
        <w:rPr>
          <w:sz w:val="24"/>
          <w:szCs w:val="24"/>
        </w:rPr>
        <w:t>;</w:t>
      </w:r>
      <w:r w:rsidRPr="00A20C0D">
        <w:rPr>
          <w:sz w:val="24"/>
          <w:szCs w:val="24"/>
        </w:rPr>
        <w:t xml:space="preserve"> Horanyi, M.</w:t>
      </w:r>
      <w:r>
        <w:rPr>
          <w:sz w:val="24"/>
          <w:szCs w:val="24"/>
        </w:rPr>
        <w:t>;</w:t>
      </w:r>
      <w:r w:rsidRPr="00A20C0D">
        <w:rPr>
          <w:sz w:val="24"/>
          <w:szCs w:val="24"/>
        </w:rPr>
        <w:t xml:space="preserve"> Nesvorny, D.</w:t>
      </w:r>
      <w:r>
        <w:rPr>
          <w:sz w:val="24"/>
          <w:szCs w:val="24"/>
        </w:rPr>
        <w:t>;</w:t>
      </w:r>
      <w:r w:rsidRPr="00A20C0D">
        <w:rPr>
          <w:sz w:val="24"/>
          <w:szCs w:val="24"/>
        </w:rPr>
        <w:t xml:space="preserve"> </w:t>
      </w:r>
      <w:r>
        <w:rPr>
          <w:sz w:val="24"/>
          <w:szCs w:val="24"/>
        </w:rPr>
        <w:t>and</w:t>
      </w:r>
      <w:r w:rsidRPr="00A20C0D">
        <w:rPr>
          <w:sz w:val="24"/>
          <w:szCs w:val="24"/>
        </w:rPr>
        <w:t xml:space="preserve"> Kuchner, M. J.</w:t>
      </w:r>
      <w:r>
        <w:rPr>
          <w:sz w:val="24"/>
          <w:szCs w:val="24"/>
        </w:rPr>
        <w:t>:</w:t>
      </w:r>
      <w:r w:rsidRPr="00A20C0D">
        <w:rPr>
          <w:sz w:val="24"/>
          <w:szCs w:val="24"/>
        </w:rPr>
        <w:t xml:space="preserve"> </w:t>
      </w:r>
      <w:r>
        <w:rPr>
          <w:sz w:val="24"/>
          <w:szCs w:val="24"/>
        </w:rPr>
        <w:t>“</w:t>
      </w:r>
      <w:r w:rsidRPr="00A20C0D">
        <w:rPr>
          <w:sz w:val="24"/>
          <w:szCs w:val="24"/>
        </w:rPr>
        <w:t>Meteoroids at the Moon: Orbital Properties, Surface Vaporization, and Impact Ejecta Production</w:t>
      </w:r>
      <w:r>
        <w:rPr>
          <w:sz w:val="24"/>
          <w:szCs w:val="24"/>
        </w:rPr>
        <w:t>,”</w:t>
      </w:r>
      <w:r w:rsidRPr="00A20C0D">
        <w:rPr>
          <w:sz w:val="24"/>
          <w:szCs w:val="24"/>
        </w:rPr>
        <w:t xml:space="preserve"> </w:t>
      </w:r>
      <w:r w:rsidRPr="0034263F">
        <w:rPr>
          <w:i/>
          <w:iCs/>
          <w:sz w:val="24"/>
          <w:szCs w:val="24"/>
        </w:rPr>
        <w:t>Journal of Geophysical Research: Planets</w:t>
      </w:r>
      <w:r w:rsidRPr="00A20C0D">
        <w:rPr>
          <w:sz w:val="24"/>
          <w:szCs w:val="24"/>
        </w:rPr>
        <w:t>, 124(3), 752–778</w:t>
      </w:r>
      <w:r>
        <w:rPr>
          <w:sz w:val="24"/>
          <w:szCs w:val="24"/>
        </w:rPr>
        <w:t>,</w:t>
      </w:r>
      <w:r w:rsidRPr="0034263F">
        <w:rPr>
          <w:sz w:val="24"/>
          <w:szCs w:val="24"/>
        </w:rPr>
        <w:t xml:space="preserve"> </w:t>
      </w:r>
      <w:r w:rsidRPr="00A20C0D">
        <w:rPr>
          <w:sz w:val="24"/>
          <w:szCs w:val="24"/>
        </w:rPr>
        <w:t xml:space="preserve">2019. </w:t>
      </w:r>
      <w:hyperlink r:id="rId2">
        <w:r w:rsidRPr="00A20C0D">
          <w:rPr>
            <w:rStyle w:val="Hyperlink"/>
            <w:sz w:val="24"/>
            <w:szCs w:val="24"/>
          </w:rPr>
          <w:t>http://doi.org/10.1029/2018JE005912</w:t>
        </w:r>
      </w:hyperlink>
      <w:r w:rsidRPr="00A20C0D">
        <w:rPr>
          <w:sz w:val="24"/>
          <w:szCs w:val="24"/>
        </w:rPr>
        <w:t xml:space="preserve"> </w:t>
      </w:r>
    </w:p>
  </w:endnote>
  <w:endnote w:id="26">
    <w:p w14:paraId="4A9B7BA3" w14:textId="253AB8AE"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Krüger, H.</w:t>
      </w:r>
      <w:r>
        <w:rPr>
          <w:sz w:val="24"/>
          <w:szCs w:val="24"/>
        </w:rPr>
        <w:t>;</w:t>
      </w:r>
      <w:r w:rsidRPr="00A20C0D">
        <w:rPr>
          <w:sz w:val="24"/>
          <w:szCs w:val="24"/>
        </w:rPr>
        <w:t xml:space="preserve"> Krivov, A. V.</w:t>
      </w:r>
      <w:r>
        <w:rPr>
          <w:sz w:val="24"/>
          <w:szCs w:val="24"/>
        </w:rPr>
        <w:t>;</w:t>
      </w:r>
      <w:r w:rsidRPr="00A20C0D">
        <w:rPr>
          <w:sz w:val="24"/>
          <w:szCs w:val="24"/>
        </w:rPr>
        <w:t xml:space="preserve"> Sremčević, M.</w:t>
      </w:r>
      <w:r>
        <w:rPr>
          <w:sz w:val="24"/>
          <w:szCs w:val="24"/>
        </w:rPr>
        <w:t>;</w:t>
      </w:r>
      <w:r w:rsidRPr="00A20C0D">
        <w:rPr>
          <w:sz w:val="24"/>
          <w:szCs w:val="24"/>
        </w:rPr>
        <w:t xml:space="preserve"> </w:t>
      </w:r>
      <w:r>
        <w:rPr>
          <w:sz w:val="24"/>
          <w:szCs w:val="24"/>
        </w:rPr>
        <w:t>and</w:t>
      </w:r>
      <w:r w:rsidRPr="00A20C0D">
        <w:rPr>
          <w:sz w:val="24"/>
          <w:szCs w:val="24"/>
        </w:rPr>
        <w:t xml:space="preserve"> Grün, E.</w:t>
      </w:r>
      <w:r>
        <w:rPr>
          <w:sz w:val="24"/>
          <w:szCs w:val="24"/>
        </w:rPr>
        <w:t>:</w:t>
      </w:r>
      <w:r w:rsidRPr="00A20C0D">
        <w:rPr>
          <w:sz w:val="24"/>
          <w:szCs w:val="24"/>
        </w:rPr>
        <w:t xml:space="preserve"> Impact-Generated Dust Clouds Surrounding </w:t>
      </w:r>
      <w:r>
        <w:rPr>
          <w:sz w:val="24"/>
          <w:szCs w:val="24"/>
        </w:rPr>
        <w:t>t</w:t>
      </w:r>
      <w:r w:rsidRPr="00A20C0D">
        <w:rPr>
          <w:sz w:val="24"/>
          <w:szCs w:val="24"/>
        </w:rPr>
        <w:t xml:space="preserve">he Galilean Moons. </w:t>
      </w:r>
      <w:r w:rsidRPr="0034263F">
        <w:rPr>
          <w:i/>
          <w:iCs/>
          <w:sz w:val="24"/>
          <w:szCs w:val="24"/>
        </w:rPr>
        <w:t>Icarus</w:t>
      </w:r>
      <w:r w:rsidRPr="00A20C0D">
        <w:rPr>
          <w:sz w:val="24"/>
          <w:szCs w:val="24"/>
        </w:rPr>
        <w:t>, 164(1), 170–187</w:t>
      </w:r>
      <w:r>
        <w:rPr>
          <w:sz w:val="24"/>
          <w:szCs w:val="24"/>
        </w:rPr>
        <w:t xml:space="preserve">, </w:t>
      </w:r>
      <w:r w:rsidRPr="00A20C0D">
        <w:rPr>
          <w:sz w:val="24"/>
          <w:szCs w:val="24"/>
        </w:rPr>
        <w:t>2003. http://doi.org/10.1016/S0019-1035(03)00127-1</w:t>
      </w:r>
    </w:p>
  </w:endnote>
  <w:endnote w:id="27">
    <w:p w14:paraId="54AE38FB" w14:textId="1A1F03CE"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Bernardoni, E. A.</w:t>
      </w:r>
      <w:r>
        <w:rPr>
          <w:sz w:val="24"/>
          <w:szCs w:val="24"/>
        </w:rPr>
        <w:t>;</w:t>
      </w:r>
      <w:r w:rsidRPr="00A20C0D">
        <w:rPr>
          <w:sz w:val="24"/>
          <w:szCs w:val="24"/>
        </w:rPr>
        <w:t xml:space="preserve"> Szalay, J. R.</w:t>
      </w:r>
      <w:r>
        <w:rPr>
          <w:sz w:val="24"/>
          <w:szCs w:val="24"/>
        </w:rPr>
        <w:t>;</w:t>
      </w:r>
      <w:r w:rsidRPr="00A20C0D">
        <w:rPr>
          <w:sz w:val="24"/>
          <w:szCs w:val="24"/>
        </w:rPr>
        <w:t xml:space="preserve"> </w:t>
      </w:r>
      <w:r>
        <w:rPr>
          <w:sz w:val="24"/>
          <w:szCs w:val="24"/>
        </w:rPr>
        <w:t>and</w:t>
      </w:r>
      <w:r w:rsidRPr="00A20C0D">
        <w:rPr>
          <w:sz w:val="24"/>
          <w:szCs w:val="24"/>
        </w:rPr>
        <w:t xml:space="preserve"> Horanyi, M.</w:t>
      </w:r>
      <w:r>
        <w:rPr>
          <w:sz w:val="24"/>
          <w:szCs w:val="24"/>
        </w:rPr>
        <w:t>:</w:t>
      </w:r>
      <w:r w:rsidRPr="00A20C0D">
        <w:rPr>
          <w:sz w:val="24"/>
          <w:szCs w:val="24"/>
        </w:rPr>
        <w:t xml:space="preserve"> </w:t>
      </w:r>
      <w:r>
        <w:rPr>
          <w:sz w:val="24"/>
          <w:szCs w:val="24"/>
        </w:rPr>
        <w:t>“</w:t>
      </w:r>
      <w:r w:rsidRPr="00A20C0D">
        <w:rPr>
          <w:sz w:val="24"/>
          <w:szCs w:val="24"/>
        </w:rPr>
        <w:t>Impact Ejecta Plumes at the Moon.</w:t>
      </w:r>
      <w:r>
        <w:rPr>
          <w:sz w:val="24"/>
          <w:szCs w:val="24"/>
        </w:rPr>
        <w:t>”</w:t>
      </w:r>
      <w:r w:rsidRPr="00A20C0D">
        <w:rPr>
          <w:sz w:val="24"/>
          <w:szCs w:val="24"/>
        </w:rPr>
        <w:t xml:space="preserve"> </w:t>
      </w:r>
      <w:r w:rsidRPr="0034263F">
        <w:rPr>
          <w:i/>
          <w:iCs/>
          <w:sz w:val="24"/>
          <w:szCs w:val="24"/>
        </w:rPr>
        <w:t>Geophysical Research Letters</w:t>
      </w:r>
      <w:r w:rsidRPr="00A20C0D">
        <w:rPr>
          <w:sz w:val="24"/>
          <w:szCs w:val="24"/>
        </w:rPr>
        <w:t>, 46(2), 534–543</w:t>
      </w:r>
      <w:r>
        <w:rPr>
          <w:sz w:val="24"/>
          <w:szCs w:val="24"/>
        </w:rPr>
        <w:t>,</w:t>
      </w:r>
      <w:r w:rsidRPr="0034263F">
        <w:rPr>
          <w:sz w:val="24"/>
          <w:szCs w:val="24"/>
        </w:rPr>
        <w:t xml:space="preserve"> </w:t>
      </w:r>
      <w:r w:rsidRPr="00A20C0D">
        <w:rPr>
          <w:sz w:val="24"/>
          <w:szCs w:val="24"/>
        </w:rPr>
        <w:t>2019. http://doi.org/10.1029/2018GL079994</w:t>
      </w:r>
    </w:p>
  </w:endnote>
  <w:endnote w:id="28">
    <w:p w14:paraId="3D9026C5" w14:textId="4BF00956"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Szalay</w:t>
      </w:r>
      <w:r>
        <w:rPr>
          <w:sz w:val="24"/>
          <w:szCs w:val="24"/>
        </w:rPr>
        <w:t>;</w:t>
      </w:r>
      <w:r w:rsidRPr="00A20C0D">
        <w:rPr>
          <w:sz w:val="24"/>
          <w:szCs w:val="24"/>
        </w:rPr>
        <w:t xml:space="preserve"> and Horanyi</w:t>
      </w:r>
      <w:r>
        <w:rPr>
          <w:sz w:val="24"/>
          <w:szCs w:val="24"/>
        </w:rPr>
        <w:t>:</w:t>
      </w:r>
      <w:r w:rsidRPr="00A20C0D">
        <w:rPr>
          <w:sz w:val="24"/>
          <w:szCs w:val="24"/>
        </w:rPr>
        <w:t xml:space="preserve"> </w:t>
      </w:r>
      <w:r>
        <w:rPr>
          <w:sz w:val="24"/>
          <w:szCs w:val="24"/>
        </w:rPr>
        <w:t>“</w:t>
      </w:r>
      <w:r w:rsidRPr="00A20C0D">
        <w:rPr>
          <w:sz w:val="24"/>
          <w:szCs w:val="24"/>
        </w:rPr>
        <w:t>Lunar meteoritic gardening rate derived from in situ LADEE/LDEX measurements</w:t>
      </w:r>
      <w:r>
        <w:rPr>
          <w:sz w:val="24"/>
          <w:szCs w:val="24"/>
        </w:rPr>
        <w:t>,”</w:t>
      </w:r>
      <w:r w:rsidRPr="00A20C0D">
        <w:rPr>
          <w:sz w:val="24"/>
          <w:szCs w:val="24"/>
        </w:rPr>
        <w:t xml:space="preserve"> </w:t>
      </w:r>
      <w:r w:rsidRPr="0034263F">
        <w:rPr>
          <w:i/>
          <w:iCs/>
          <w:sz w:val="24"/>
          <w:szCs w:val="24"/>
        </w:rPr>
        <w:t>Geophysical Research Letters</w:t>
      </w:r>
      <w:r w:rsidRPr="00A20C0D">
        <w:rPr>
          <w:sz w:val="24"/>
          <w:szCs w:val="24"/>
        </w:rPr>
        <w:t>, 43(1), 4893–4898</w:t>
      </w:r>
      <w:r>
        <w:rPr>
          <w:sz w:val="24"/>
          <w:szCs w:val="24"/>
        </w:rPr>
        <w:t xml:space="preserve">, </w:t>
      </w:r>
      <w:r w:rsidRPr="00A20C0D">
        <w:rPr>
          <w:sz w:val="24"/>
          <w:szCs w:val="24"/>
        </w:rPr>
        <w:t>2016. http://doi.org/10.1002/2016GL069148</w:t>
      </w:r>
    </w:p>
  </w:endnote>
  <w:endnote w:id="29">
    <w:p w14:paraId="2C6E0BB9" w14:textId="33C968C8"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Grün et al.</w:t>
      </w:r>
      <w:r>
        <w:rPr>
          <w:sz w:val="24"/>
          <w:szCs w:val="24"/>
        </w:rPr>
        <w:t>:</w:t>
      </w:r>
      <w:r w:rsidRPr="00A20C0D">
        <w:rPr>
          <w:sz w:val="24"/>
          <w:szCs w:val="24"/>
        </w:rPr>
        <w:t xml:space="preserve"> </w:t>
      </w:r>
      <w:r>
        <w:rPr>
          <w:sz w:val="24"/>
          <w:szCs w:val="24"/>
        </w:rPr>
        <w:t>“</w:t>
      </w:r>
      <w:r w:rsidRPr="00A20C0D">
        <w:rPr>
          <w:sz w:val="24"/>
          <w:szCs w:val="24"/>
        </w:rPr>
        <w:t>Collisional Balance of the Meteoritic Complex</w:t>
      </w:r>
      <w:r>
        <w:rPr>
          <w:sz w:val="24"/>
          <w:szCs w:val="24"/>
        </w:rPr>
        <w:t>,”</w:t>
      </w:r>
      <w:r w:rsidRPr="00A20C0D">
        <w:rPr>
          <w:sz w:val="24"/>
          <w:szCs w:val="24"/>
        </w:rPr>
        <w:t xml:space="preserve"> </w:t>
      </w:r>
      <w:r w:rsidRPr="0034263F">
        <w:rPr>
          <w:i/>
          <w:iCs/>
          <w:sz w:val="24"/>
          <w:szCs w:val="24"/>
        </w:rPr>
        <w:t>Icarus</w:t>
      </w:r>
      <w:r w:rsidRPr="00A20C0D">
        <w:rPr>
          <w:sz w:val="24"/>
          <w:szCs w:val="24"/>
        </w:rPr>
        <w:t>, 62:2, 244-272</w:t>
      </w:r>
      <w:r>
        <w:rPr>
          <w:sz w:val="24"/>
          <w:szCs w:val="24"/>
        </w:rPr>
        <w:t>,</w:t>
      </w:r>
      <w:r w:rsidRPr="0034263F">
        <w:rPr>
          <w:sz w:val="24"/>
          <w:szCs w:val="24"/>
        </w:rPr>
        <w:t xml:space="preserve"> </w:t>
      </w:r>
      <w:r w:rsidRPr="00A20C0D">
        <w:rPr>
          <w:sz w:val="24"/>
          <w:szCs w:val="24"/>
        </w:rPr>
        <w:t>1985. https://doi.org/10.1016/0019-1035(85)90121-6</w:t>
      </w:r>
    </w:p>
  </w:endnote>
  <w:endnote w:id="30">
    <w:p w14:paraId="38325A03" w14:textId="40D1F765"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Carrier, D.</w:t>
      </w:r>
      <w:r>
        <w:rPr>
          <w:sz w:val="24"/>
          <w:szCs w:val="24"/>
        </w:rPr>
        <w:t>:</w:t>
      </w:r>
      <w:r w:rsidRPr="00A20C0D">
        <w:rPr>
          <w:sz w:val="24"/>
          <w:szCs w:val="24"/>
        </w:rPr>
        <w:t xml:space="preserve"> </w:t>
      </w:r>
      <w:r w:rsidRPr="0034263F">
        <w:rPr>
          <w:i/>
          <w:iCs/>
          <w:sz w:val="24"/>
          <w:szCs w:val="24"/>
        </w:rPr>
        <w:t xml:space="preserve">The Four Things You Need </w:t>
      </w:r>
      <w:r>
        <w:rPr>
          <w:i/>
          <w:iCs/>
          <w:sz w:val="24"/>
          <w:szCs w:val="24"/>
        </w:rPr>
        <w:t>t</w:t>
      </w:r>
      <w:r w:rsidRPr="0034263F">
        <w:rPr>
          <w:i/>
          <w:iCs/>
          <w:sz w:val="24"/>
          <w:szCs w:val="24"/>
        </w:rPr>
        <w:t xml:space="preserve">o Know About </w:t>
      </w:r>
      <w:r>
        <w:rPr>
          <w:i/>
          <w:iCs/>
          <w:sz w:val="24"/>
          <w:szCs w:val="24"/>
        </w:rPr>
        <w:t>t</w:t>
      </w:r>
      <w:r w:rsidRPr="0034263F">
        <w:rPr>
          <w:i/>
          <w:iCs/>
          <w:sz w:val="24"/>
          <w:szCs w:val="24"/>
        </w:rPr>
        <w:t xml:space="preserve">he Geotechnical Properties </w:t>
      </w:r>
      <w:r>
        <w:rPr>
          <w:i/>
          <w:iCs/>
          <w:sz w:val="24"/>
          <w:szCs w:val="24"/>
        </w:rPr>
        <w:t>o</w:t>
      </w:r>
      <w:r w:rsidRPr="0034263F">
        <w:rPr>
          <w:i/>
          <w:iCs/>
          <w:sz w:val="24"/>
          <w:szCs w:val="24"/>
        </w:rPr>
        <w:t>f Lunar Soil</w:t>
      </w:r>
      <w:r>
        <w:rPr>
          <w:sz w:val="24"/>
          <w:szCs w:val="24"/>
        </w:rPr>
        <w:t>,</w:t>
      </w:r>
      <w:r w:rsidRPr="00A20C0D">
        <w:rPr>
          <w:sz w:val="24"/>
          <w:szCs w:val="24"/>
        </w:rPr>
        <w:t xml:space="preserve"> Lunar Geotechnical Institute, 2-9</w:t>
      </w:r>
      <w:r>
        <w:rPr>
          <w:sz w:val="24"/>
          <w:szCs w:val="24"/>
        </w:rPr>
        <w:t xml:space="preserve">, </w:t>
      </w:r>
      <w:r w:rsidRPr="00A20C0D">
        <w:rPr>
          <w:sz w:val="24"/>
          <w:szCs w:val="24"/>
        </w:rPr>
        <w:t>2005.</w:t>
      </w:r>
    </w:p>
  </w:endnote>
  <w:endnote w:id="31">
    <w:p w14:paraId="0D056F7E" w14:textId="6FB115D0"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w:t>
      </w:r>
      <w:r w:rsidRPr="00A20C0D">
        <w:rPr>
          <w:color w:val="000000"/>
          <w:sz w:val="24"/>
          <w:szCs w:val="24"/>
        </w:rPr>
        <w:t>Suggs et al.</w:t>
      </w:r>
      <w:r>
        <w:rPr>
          <w:color w:val="000000"/>
          <w:sz w:val="24"/>
          <w:szCs w:val="24"/>
        </w:rPr>
        <w:t>:</w:t>
      </w:r>
      <w:r w:rsidRPr="00A20C0D">
        <w:rPr>
          <w:color w:val="000000"/>
          <w:sz w:val="24"/>
          <w:szCs w:val="24"/>
        </w:rPr>
        <w:t xml:space="preserve"> </w:t>
      </w:r>
      <w:r>
        <w:rPr>
          <w:color w:val="000000"/>
          <w:sz w:val="24"/>
          <w:szCs w:val="24"/>
        </w:rPr>
        <w:t>“</w:t>
      </w:r>
      <w:r w:rsidRPr="00A20C0D">
        <w:rPr>
          <w:color w:val="000000"/>
          <w:sz w:val="24"/>
          <w:szCs w:val="24"/>
        </w:rPr>
        <w:t xml:space="preserve">The Flux </w:t>
      </w:r>
      <w:r>
        <w:rPr>
          <w:color w:val="000000"/>
          <w:sz w:val="24"/>
          <w:szCs w:val="24"/>
        </w:rPr>
        <w:t>o</w:t>
      </w:r>
      <w:r w:rsidRPr="00A20C0D">
        <w:rPr>
          <w:color w:val="000000"/>
          <w:sz w:val="24"/>
          <w:szCs w:val="24"/>
        </w:rPr>
        <w:t>f Kilogram-Sized Meteoroids From Lunar Impact Monitoring</w:t>
      </w:r>
      <w:r>
        <w:rPr>
          <w:color w:val="000000"/>
          <w:sz w:val="24"/>
          <w:szCs w:val="24"/>
        </w:rPr>
        <w:t>,”</w:t>
      </w:r>
      <w:r w:rsidRPr="00A20C0D">
        <w:rPr>
          <w:color w:val="000000"/>
          <w:sz w:val="24"/>
          <w:szCs w:val="24"/>
        </w:rPr>
        <w:t xml:space="preserve"> </w:t>
      </w:r>
      <w:r w:rsidRPr="00A20C0D">
        <w:rPr>
          <w:i/>
          <w:iCs/>
          <w:color w:val="000000"/>
          <w:sz w:val="24"/>
          <w:szCs w:val="24"/>
        </w:rPr>
        <w:t xml:space="preserve">Icarus, </w:t>
      </w:r>
      <w:r w:rsidRPr="00A20C0D">
        <w:rPr>
          <w:color w:val="000000"/>
          <w:sz w:val="24"/>
          <w:szCs w:val="24"/>
        </w:rPr>
        <w:t>238, 23-36</w:t>
      </w:r>
      <w:r>
        <w:rPr>
          <w:color w:val="000000"/>
          <w:sz w:val="24"/>
          <w:szCs w:val="24"/>
        </w:rPr>
        <w:t>,</w:t>
      </w:r>
      <w:r w:rsidRPr="0034263F">
        <w:rPr>
          <w:color w:val="000000"/>
          <w:sz w:val="24"/>
          <w:szCs w:val="24"/>
        </w:rPr>
        <w:t xml:space="preserve"> </w:t>
      </w:r>
      <w:r w:rsidRPr="00A20C0D">
        <w:rPr>
          <w:color w:val="000000"/>
          <w:sz w:val="24"/>
          <w:szCs w:val="24"/>
        </w:rPr>
        <w:t xml:space="preserve">2014. </w:t>
      </w:r>
      <w:hyperlink r:id="rId3" w:history="1">
        <w:r w:rsidRPr="00A20C0D">
          <w:rPr>
            <w:rStyle w:val="Hyperlink"/>
            <w:sz w:val="24"/>
            <w:szCs w:val="24"/>
          </w:rPr>
          <w:t>https://doi.org/10.1016/j.icarus.2014.04.032</w:t>
        </w:r>
      </w:hyperlink>
    </w:p>
  </w:endnote>
  <w:endnote w:id="32">
    <w:p w14:paraId="7137BF50" w14:textId="71809533"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Robinson, M.</w:t>
      </w:r>
      <w:r>
        <w:rPr>
          <w:sz w:val="24"/>
          <w:szCs w:val="24"/>
        </w:rPr>
        <w:t xml:space="preserve"> </w:t>
      </w:r>
      <w:r w:rsidRPr="00A20C0D">
        <w:rPr>
          <w:sz w:val="24"/>
          <w:szCs w:val="24"/>
        </w:rPr>
        <w:t>S.</w:t>
      </w:r>
      <w:r>
        <w:rPr>
          <w:sz w:val="24"/>
          <w:szCs w:val="24"/>
        </w:rPr>
        <w:t>;</w:t>
      </w:r>
      <w:r w:rsidRPr="00A20C0D">
        <w:rPr>
          <w:sz w:val="24"/>
          <w:szCs w:val="24"/>
        </w:rPr>
        <w:t xml:space="preserve"> Boyd, A.</w:t>
      </w:r>
      <w:r>
        <w:rPr>
          <w:sz w:val="24"/>
          <w:szCs w:val="24"/>
        </w:rPr>
        <w:t xml:space="preserve"> </w:t>
      </w:r>
      <w:r w:rsidRPr="00A20C0D">
        <w:rPr>
          <w:sz w:val="24"/>
          <w:szCs w:val="24"/>
        </w:rPr>
        <w:t>K.</w:t>
      </w:r>
      <w:r>
        <w:rPr>
          <w:sz w:val="24"/>
          <w:szCs w:val="24"/>
        </w:rPr>
        <w:t>;</w:t>
      </w:r>
      <w:r w:rsidRPr="00A20C0D">
        <w:rPr>
          <w:sz w:val="24"/>
          <w:szCs w:val="24"/>
        </w:rPr>
        <w:t xml:space="preserve"> Denevi, B.</w:t>
      </w:r>
      <w:r>
        <w:rPr>
          <w:sz w:val="24"/>
          <w:szCs w:val="24"/>
        </w:rPr>
        <w:t xml:space="preserve"> </w:t>
      </w:r>
      <w:r w:rsidRPr="00A20C0D">
        <w:rPr>
          <w:sz w:val="24"/>
          <w:szCs w:val="24"/>
        </w:rPr>
        <w:t>W.</w:t>
      </w:r>
      <w:r>
        <w:rPr>
          <w:sz w:val="24"/>
          <w:szCs w:val="24"/>
        </w:rPr>
        <w:t>;</w:t>
      </w:r>
      <w:r w:rsidRPr="00A20C0D">
        <w:rPr>
          <w:sz w:val="24"/>
          <w:szCs w:val="24"/>
        </w:rPr>
        <w:t xml:space="preserve"> Lawrence, S.</w:t>
      </w:r>
      <w:r>
        <w:rPr>
          <w:sz w:val="24"/>
          <w:szCs w:val="24"/>
        </w:rPr>
        <w:t xml:space="preserve"> </w:t>
      </w:r>
      <w:r w:rsidRPr="00A20C0D">
        <w:rPr>
          <w:sz w:val="24"/>
          <w:szCs w:val="24"/>
        </w:rPr>
        <w:t>J.</w:t>
      </w:r>
      <w:r>
        <w:rPr>
          <w:sz w:val="24"/>
          <w:szCs w:val="24"/>
        </w:rPr>
        <w:t>;</w:t>
      </w:r>
      <w:r w:rsidRPr="00A20C0D">
        <w:rPr>
          <w:sz w:val="24"/>
          <w:szCs w:val="24"/>
        </w:rPr>
        <w:t xml:space="preserve"> McEwen, A.</w:t>
      </w:r>
      <w:r>
        <w:rPr>
          <w:sz w:val="24"/>
          <w:szCs w:val="24"/>
        </w:rPr>
        <w:t xml:space="preserve"> </w:t>
      </w:r>
      <w:r w:rsidRPr="00A20C0D">
        <w:rPr>
          <w:sz w:val="24"/>
          <w:szCs w:val="24"/>
        </w:rPr>
        <w:t>S.</w:t>
      </w:r>
      <w:r>
        <w:rPr>
          <w:sz w:val="24"/>
          <w:szCs w:val="24"/>
        </w:rPr>
        <w:t>;</w:t>
      </w:r>
      <w:r w:rsidRPr="00A20C0D">
        <w:rPr>
          <w:sz w:val="24"/>
          <w:szCs w:val="24"/>
        </w:rPr>
        <w:t xml:space="preserve"> Moser, D.</w:t>
      </w:r>
      <w:r>
        <w:rPr>
          <w:sz w:val="24"/>
          <w:szCs w:val="24"/>
        </w:rPr>
        <w:t xml:space="preserve"> </w:t>
      </w:r>
      <w:r w:rsidRPr="00A20C0D">
        <w:rPr>
          <w:sz w:val="24"/>
          <w:szCs w:val="24"/>
        </w:rPr>
        <w:t>E.</w:t>
      </w:r>
      <w:r>
        <w:rPr>
          <w:sz w:val="24"/>
          <w:szCs w:val="24"/>
        </w:rPr>
        <w:t>;</w:t>
      </w:r>
      <w:r w:rsidRPr="00A20C0D">
        <w:rPr>
          <w:sz w:val="24"/>
          <w:szCs w:val="24"/>
        </w:rPr>
        <w:t xml:space="preserve"> Povilaitis, R.</w:t>
      </w:r>
      <w:r>
        <w:rPr>
          <w:sz w:val="24"/>
          <w:szCs w:val="24"/>
        </w:rPr>
        <w:t xml:space="preserve"> </w:t>
      </w:r>
      <w:r w:rsidRPr="00A20C0D">
        <w:rPr>
          <w:sz w:val="24"/>
          <w:szCs w:val="24"/>
        </w:rPr>
        <w:t>Z.</w:t>
      </w:r>
      <w:r>
        <w:rPr>
          <w:sz w:val="24"/>
          <w:szCs w:val="24"/>
        </w:rPr>
        <w:t>;</w:t>
      </w:r>
      <w:r w:rsidRPr="00A20C0D">
        <w:rPr>
          <w:sz w:val="24"/>
          <w:szCs w:val="24"/>
        </w:rPr>
        <w:t xml:space="preserve"> Stelling, R.</w:t>
      </w:r>
      <w:r>
        <w:rPr>
          <w:sz w:val="24"/>
          <w:szCs w:val="24"/>
        </w:rPr>
        <w:t xml:space="preserve"> </w:t>
      </w:r>
      <w:r w:rsidRPr="00A20C0D">
        <w:rPr>
          <w:sz w:val="24"/>
          <w:szCs w:val="24"/>
        </w:rPr>
        <w:t>W.</w:t>
      </w:r>
      <w:r>
        <w:rPr>
          <w:sz w:val="24"/>
          <w:szCs w:val="24"/>
        </w:rPr>
        <w:t>;</w:t>
      </w:r>
      <w:r w:rsidRPr="00A20C0D">
        <w:rPr>
          <w:sz w:val="24"/>
          <w:szCs w:val="24"/>
        </w:rPr>
        <w:t xml:space="preserve"> Suggs, R.</w:t>
      </w:r>
      <w:r>
        <w:rPr>
          <w:sz w:val="24"/>
          <w:szCs w:val="24"/>
        </w:rPr>
        <w:t xml:space="preserve"> </w:t>
      </w:r>
      <w:r w:rsidRPr="00A20C0D">
        <w:rPr>
          <w:sz w:val="24"/>
          <w:szCs w:val="24"/>
        </w:rPr>
        <w:t>M.</w:t>
      </w:r>
      <w:r>
        <w:rPr>
          <w:sz w:val="24"/>
          <w:szCs w:val="24"/>
        </w:rPr>
        <w:t>;</w:t>
      </w:r>
      <w:r w:rsidRPr="00A20C0D">
        <w:rPr>
          <w:sz w:val="24"/>
          <w:szCs w:val="24"/>
        </w:rPr>
        <w:t xml:space="preserve"> Thompson, S.</w:t>
      </w:r>
      <w:r>
        <w:rPr>
          <w:sz w:val="24"/>
          <w:szCs w:val="24"/>
        </w:rPr>
        <w:t xml:space="preserve"> </w:t>
      </w:r>
      <w:r w:rsidRPr="00A20C0D">
        <w:rPr>
          <w:sz w:val="24"/>
          <w:szCs w:val="24"/>
        </w:rPr>
        <w:t>D.</w:t>
      </w:r>
      <w:r>
        <w:rPr>
          <w:sz w:val="24"/>
          <w:szCs w:val="24"/>
        </w:rPr>
        <w:t>; and</w:t>
      </w:r>
      <w:r w:rsidRPr="00A20C0D">
        <w:rPr>
          <w:sz w:val="24"/>
          <w:szCs w:val="24"/>
        </w:rPr>
        <w:t xml:space="preserve"> Wagner, R. V.</w:t>
      </w:r>
      <w:r>
        <w:rPr>
          <w:sz w:val="24"/>
          <w:szCs w:val="24"/>
        </w:rPr>
        <w:t>:</w:t>
      </w:r>
      <w:r w:rsidRPr="00A20C0D">
        <w:rPr>
          <w:sz w:val="24"/>
          <w:szCs w:val="24"/>
        </w:rPr>
        <w:t xml:space="preserve"> </w:t>
      </w:r>
      <w:r>
        <w:rPr>
          <w:sz w:val="24"/>
          <w:szCs w:val="24"/>
        </w:rPr>
        <w:t>“</w:t>
      </w:r>
      <w:r w:rsidRPr="00A20C0D">
        <w:rPr>
          <w:sz w:val="24"/>
          <w:szCs w:val="24"/>
        </w:rPr>
        <w:t xml:space="preserve">New Crater </w:t>
      </w:r>
      <w:r>
        <w:rPr>
          <w:sz w:val="24"/>
          <w:szCs w:val="24"/>
        </w:rPr>
        <w:t>o</w:t>
      </w:r>
      <w:r w:rsidRPr="00A20C0D">
        <w:rPr>
          <w:sz w:val="24"/>
          <w:szCs w:val="24"/>
        </w:rPr>
        <w:t xml:space="preserve">n </w:t>
      </w:r>
      <w:r>
        <w:rPr>
          <w:sz w:val="24"/>
          <w:szCs w:val="24"/>
        </w:rPr>
        <w:t>t</w:t>
      </w:r>
      <w:r w:rsidRPr="00A20C0D">
        <w:rPr>
          <w:sz w:val="24"/>
          <w:szCs w:val="24"/>
        </w:rPr>
        <w:t xml:space="preserve">he Moon </w:t>
      </w:r>
      <w:r>
        <w:rPr>
          <w:sz w:val="24"/>
          <w:szCs w:val="24"/>
        </w:rPr>
        <w:t>a</w:t>
      </w:r>
      <w:r w:rsidRPr="00A20C0D">
        <w:rPr>
          <w:sz w:val="24"/>
          <w:szCs w:val="24"/>
        </w:rPr>
        <w:t xml:space="preserve">nd </w:t>
      </w:r>
      <w:r>
        <w:rPr>
          <w:sz w:val="24"/>
          <w:szCs w:val="24"/>
        </w:rPr>
        <w:t>a</w:t>
      </w:r>
      <w:r w:rsidRPr="00A20C0D">
        <w:rPr>
          <w:sz w:val="24"/>
          <w:szCs w:val="24"/>
        </w:rPr>
        <w:t xml:space="preserve"> Swarm </w:t>
      </w:r>
      <w:r>
        <w:rPr>
          <w:sz w:val="24"/>
          <w:szCs w:val="24"/>
        </w:rPr>
        <w:t>o</w:t>
      </w:r>
      <w:r w:rsidRPr="00A20C0D">
        <w:rPr>
          <w:sz w:val="24"/>
          <w:szCs w:val="24"/>
        </w:rPr>
        <w:t>f Secondaries</w:t>
      </w:r>
      <w:r>
        <w:rPr>
          <w:sz w:val="24"/>
          <w:szCs w:val="24"/>
        </w:rPr>
        <w:t>,”</w:t>
      </w:r>
      <w:r w:rsidRPr="00A20C0D">
        <w:rPr>
          <w:sz w:val="24"/>
          <w:szCs w:val="24"/>
        </w:rPr>
        <w:t xml:space="preserve"> </w:t>
      </w:r>
      <w:r w:rsidRPr="0034263F">
        <w:rPr>
          <w:i/>
          <w:iCs/>
          <w:sz w:val="24"/>
          <w:szCs w:val="24"/>
        </w:rPr>
        <w:t>Icarus</w:t>
      </w:r>
      <w:r w:rsidRPr="00A20C0D">
        <w:rPr>
          <w:sz w:val="24"/>
          <w:szCs w:val="24"/>
        </w:rPr>
        <w:t xml:space="preserve"> 252, 229–235, 2015. https://doi.org/10.1016/j.icarus.2015.01.019</w:t>
      </w:r>
    </w:p>
  </w:endnote>
  <w:endnote w:id="33">
    <w:p w14:paraId="45DDCE39" w14:textId="30EB3D57"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Speyerer, E.</w:t>
      </w:r>
      <w:r>
        <w:rPr>
          <w:sz w:val="24"/>
          <w:szCs w:val="24"/>
        </w:rPr>
        <w:t xml:space="preserve"> </w:t>
      </w:r>
      <w:r w:rsidRPr="00A20C0D">
        <w:rPr>
          <w:sz w:val="24"/>
          <w:szCs w:val="24"/>
        </w:rPr>
        <w:t>J.</w:t>
      </w:r>
      <w:r>
        <w:rPr>
          <w:sz w:val="24"/>
          <w:szCs w:val="24"/>
        </w:rPr>
        <w:t>;</w:t>
      </w:r>
      <w:r w:rsidRPr="00A20C0D">
        <w:rPr>
          <w:sz w:val="24"/>
          <w:szCs w:val="24"/>
        </w:rPr>
        <w:t xml:space="preserve"> Povilaitis, R.</w:t>
      </w:r>
      <w:r>
        <w:rPr>
          <w:sz w:val="24"/>
          <w:szCs w:val="24"/>
        </w:rPr>
        <w:t xml:space="preserve"> </w:t>
      </w:r>
      <w:r w:rsidRPr="00A20C0D">
        <w:rPr>
          <w:sz w:val="24"/>
          <w:szCs w:val="24"/>
        </w:rPr>
        <w:t>Z.</w:t>
      </w:r>
      <w:r>
        <w:rPr>
          <w:sz w:val="24"/>
          <w:szCs w:val="24"/>
        </w:rPr>
        <w:t>;</w:t>
      </w:r>
      <w:r w:rsidRPr="00A20C0D">
        <w:rPr>
          <w:sz w:val="24"/>
          <w:szCs w:val="24"/>
        </w:rPr>
        <w:t xml:space="preserve"> Robinson, M.</w:t>
      </w:r>
      <w:r>
        <w:rPr>
          <w:sz w:val="24"/>
          <w:szCs w:val="24"/>
        </w:rPr>
        <w:t xml:space="preserve"> </w:t>
      </w:r>
      <w:r w:rsidRPr="00A20C0D">
        <w:rPr>
          <w:sz w:val="24"/>
          <w:szCs w:val="24"/>
        </w:rPr>
        <w:t>S.</w:t>
      </w:r>
      <w:r>
        <w:rPr>
          <w:sz w:val="24"/>
          <w:szCs w:val="24"/>
        </w:rPr>
        <w:t>;</w:t>
      </w:r>
      <w:r w:rsidRPr="00A20C0D">
        <w:rPr>
          <w:sz w:val="24"/>
          <w:szCs w:val="24"/>
        </w:rPr>
        <w:t xml:space="preserve"> Thomas, P.</w:t>
      </w:r>
      <w:r>
        <w:rPr>
          <w:sz w:val="24"/>
          <w:szCs w:val="24"/>
        </w:rPr>
        <w:t xml:space="preserve"> </w:t>
      </w:r>
      <w:r w:rsidRPr="00A20C0D">
        <w:rPr>
          <w:sz w:val="24"/>
          <w:szCs w:val="24"/>
        </w:rPr>
        <w:t>C.</w:t>
      </w:r>
      <w:r>
        <w:rPr>
          <w:sz w:val="24"/>
          <w:szCs w:val="24"/>
        </w:rPr>
        <w:t>;</w:t>
      </w:r>
      <w:r w:rsidRPr="00A20C0D">
        <w:rPr>
          <w:sz w:val="24"/>
          <w:szCs w:val="24"/>
        </w:rPr>
        <w:t xml:space="preserve"> </w:t>
      </w:r>
      <w:r>
        <w:rPr>
          <w:sz w:val="24"/>
          <w:szCs w:val="24"/>
        </w:rPr>
        <w:t xml:space="preserve">and </w:t>
      </w:r>
      <w:r w:rsidRPr="00A20C0D">
        <w:rPr>
          <w:sz w:val="24"/>
          <w:szCs w:val="24"/>
        </w:rPr>
        <w:t>Wagner, R. V.</w:t>
      </w:r>
      <w:r>
        <w:rPr>
          <w:sz w:val="24"/>
          <w:szCs w:val="24"/>
        </w:rPr>
        <w:t>:</w:t>
      </w:r>
      <w:r w:rsidRPr="00A20C0D">
        <w:rPr>
          <w:sz w:val="24"/>
          <w:szCs w:val="24"/>
        </w:rPr>
        <w:t xml:space="preserve"> </w:t>
      </w:r>
      <w:r>
        <w:rPr>
          <w:sz w:val="24"/>
          <w:szCs w:val="24"/>
        </w:rPr>
        <w:t>“</w:t>
      </w:r>
      <w:r w:rsidRPr="00A20C0D">
        <w:rPr>
          <w:sz w:val="24"/>
          <w:szCs w:val="24"/>
        </w:rPr>
        <w:t>Quantifying crater production and regolith overturn on the Moon with temporal imaging</w:t>
      </w:r>
      <w:r>
        <w:rPr>
          <w:sz w:val="24"/>
          <w:szCs w:val="24"/>
        </w:rPr>
        <w:t>,”</w:t>
      </w:r>
      <w:r w:rsidRPr="00A20C0D">
        <w:rPr>
          <w:sz w:val="24"/>
          <w:szCs w:val="24"/>
        </w:rPr>
        <w:t xml:space="preserve"> </w:t>
      </w:r>
      <w:r w:rsidRPr="0034263F">
        <w:rPr>
          <w:i/>
          <w:iCs/>
          <w:sz w:val="24"/>
          <w:szCs w:val="24"/>
        </w:rPr>
        <w:t>Nature</w:t>
      </w:r>
      <w:r w:rsidRPr="00A20C0D">
        <w:rPr>
          <w:sz w:val="24"/>
          <w:szCs w:val="24"/>
        </w:rPr>
        <w:t xml:space="preserve"> 538, 215–218, 2016. https://doi.org/10.1038/nature19829</w:t>
      </w:r>
    </w:p>
  </w:endnote>
  <w:endnote w:id="34">
    <w:p w14:paraId="5C0A4AC6" w14:textId="62D02259"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Melosh, H.</w:t>
      </w:r>
      <w:r>
        <w:rPr>
          <w:sz w:val="24"/>
          <w:szCs w:val="24"/>
        </w:rPr>
        <w:t xml:space="preserve"> </w:t>
      </w:r>
      <w:r w:rsidRPr="00A20C0D">
        <w:rPr>
          <w:sz w:val="24"/>
          <w:szCs w:val="24"/>
        </w:rPr>
        <w:t>J.</w:t>
      </w:r>
      <w:r>
        <w:rPr>
          <w:sz w:val="24"/>
          <w:szCs w:val="24"/>
        </w:rPr>
        <w:t>:</w:t>
      </w:r>
      <w:r w:rsidRPr="00A20C0D">
        <w:rPr>
          <w:sz w:val="24"/>
          <w:szCs w:val="24"/>
        </w:rPr>
        <w:t xml:space="preserve"> </w:t>
      </w:r>
      <w:r w:rsidRPr="000D172E">
        <w:rPr>
          <w:i/>
          <w:iCs/>
          <w:sz w:val="24"/>
          <w:szCs w:val="24"/>
        </w:rPr>
        <w:t>Impact Cratering: A Geologic Process</w:t>
      </w:r>
      <w:r>
        <w:rPr>
          <w:sz w:val="24"/>
          <w:szCs w:val="24"/>
        </w:rPr>
        <w:t>,”</w:t>
      </w:r>
      <w:r w:rsidRPr="00A20C0D">
        <w:rPr>
          <w:sz w:val="24"/>
          <w:szCs w:val="24"/>
        </w:rPr>
        <w:t xml:space="preserve"> Oxford University Press</w:t>
      </w:r>
      <w:r>
        <w:rPr>
          <w:sz w:val="24"/>
          <w:szCs w:val="24"/>
        </w:rPr>
        <w:t>,</w:t>
      </w:r>
      <w:r w:rsidRPr="00A20C0D">
        <w:rPr>
          <w:sz w:val="24"/>
          <w:szCs w:val="24"/>
        </w:rPr>
        <w:t xml:space="preserve"> ISBN: 978-0195104639, 1989</w:t>
      </w:r>
      <w:r>
        <w:rPr>
          <w:sz w:val="24"/>
          <w:szCs w:val="24"/>
        </w:rPr>
        <w:t>.</w:t>
      </w:r>
    </w:p>
  </w:endnote>
  <w:endnote w:id="35">
    <w:p w14:paraId="799E9A0D" w14:textId="1FC43665"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Vickery, A.</w:t>
      </w:r>
      <w:r>
        <w:rPr>
          <w:sz w:val="24"/>
          <w:szCs w:val="24"/>
        </w:rPr>
        <w:t xml:space="preserve"> </w:t>
      </w:r>
      <w:r w:rsidRPr="00A20C0D">
        <w:rPr>
          <w:sz w:val="24"/>
          <w:szCs w:val="24"/>
        </w:rPr>
        <w:t>M.</w:t>
      </w:r>
      <w:r>
        <w:rPr>
          <w:sz w:val="24"/>
          <w:szCs w:val="24"/>
        </w:rPr>
        <w:t>:</w:t>
      </w:r>
      <w:r w:rsidRPr="00A20C0D">
        <w:rPr>
          <w:sz w:val="24"/>
          <w:szCs w:val="24"/>
        </w:rPr>
        <w:t xml:space="preserve"> </w:t>
      </w:r>
      <w:r>
        <w:rPr>
          <w:sz w:val="24"/>
          <w:szCs w:val="24"/>
        </w:rPr>
        <w:t>“</w:t>
      </w:r>
      <w:r w:rsidRPr="00A20C0D">
        <w:rPr>
          <w:sz w:val="24"/>
          <w:szCs w:val="24"/>
        </w:rPr>
        <w:t xml:space="preserve">The Theory </w:t>
      </w:r>
      <w:r>
        <w:rPr>
          <w:sz w:val="24"/>
          <w:szCs w:val="24"/>
        </w:rPr>
        <w:t>o</w:t>
      </w:r>
      <w:r w:rsidRPr="00A20C0D">
        <w:rPr>
          <w:sz w:val="24"/>
          <w:szCs w:val="24"/>
        </w:rPr>
        <w:t xml:space="preserve">f Jetting: Application </w:t>
      </w:r>
      <w:r>
        <w:rPr>
          <w:sz w:val="24"/>
          <w:szCs w:val="24"/>
        </w:rPr>
        <w:t>t</w:t>
      </w:r>
      <w:r w:rsidRPr="00A20C0D">
        <w:rPr>
          <w:sz w:val="24"/>
          <w:szCs w:val="24"/>
        </w:rPr>
        <w:t xml:space="preserve">o </w:t>
      </w:r>
      <w:r>
        <w:rPr>
          <w:sz w:val="24"/>
          <w:szCs w:val="24"/>
        </w:rPr>
        <w:t>t</w:t>
      </w:r>
      <w:r w:rsidRPr="00A20C0D">
        <w:rPr>
          <w:sz w:val="24"/>
          <w:szCs w:val="24"/>
        </w:rPr>
        <w:t xml:space="preserve">he Origin </w:t>
      </w:r>
      <w:r>
        <w:rPr>
          <w:sz w:val="24"/>
          <w:szCs w:val="24"/>
        </w:rPr>
        <w:t>o</w:t>
      </w:r>
      <w:r w:rsidRPr="00A20C0D">
        <w:rPr>
          <w:sz w:val="24"/>
          <w:szCs w:val="24"/>
        </w:rPr>
        <w:t>f Tektites</w:t>
      </w:r>
      <w:r>
        <w:rPr>
          <w:sz w:val="24"/>
          <w:szCs w:val="24"/>
        </w:rPr>
        <w:t>,”</w:t>
      </w:r>
      <w:r w:rsidRPr="00A20C0D">
        <w:rPr>
          <w:sz w:val="24"/>
          <w:szCs w:val="24"/>
        </w:rPr>
        <w:t xml:space="preserve"> </w:t>
      </w:r>
      <w:r w:rsidRPr="000D172E">
        <w:rPr>
          <w:i/>
          <w:iCs/>
          <w:sz w:val="24"/>
          <w:szCs w:val="24"/>
        </w:rPr>
        <w:t>Icarus</w:t>
      </w:r>
      <w:r w:rsidRPr="00A20C0D">
        <w:rPr>
          <w:sz w:val="24"/>
          <w:szCs w:val="24"/>
        </w:rPr>
        <w:t xml:space="preserve"> 105, 441–453, 1993. https://doi.org/10.1006/icar.1993.1140</w:t>
      </w:r>
    </w:p>
  </w:endnote>
  <w:endnote w:id="36">
    <w:p w14:paraId="2E683925" w14:textId="6657DD1A"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Holsapple</w:t>
      </w:r>
      <w:r>
        <w:rPr>
          <w:sz w:val="24"/>
          <w:szCs w:val="24"/>
        </w:rPr>
        <w:t>:</w:t>
      </w:r>
      <w:r w:rsidRPr="00A20C0D">
        <w:rPr>
          <w:sz w:val="24"/>
          <w:szCs w:val="24"/>
        </w:rPr>
        <w:t xml:space="preserve"> </w:t>
      </w:r>
      <w:r>
        <w:rPr>
          <w:sz w:val="24"/>
          <w:szCs w:val="24"/>
        </w:rPr>
        <w:t>“</w:t>
      </w:r>
      <w:r w:rsidRPr="00A20C0D">
        <w:rPr>
          <w:sz w:val="24"/>
          <w:szCs w:val="24"/>
        </w:rPr>
        <w:t xml:space="preserve">The Scaling </w:t>
      </w:r>
      <w:r>
        <w:rPr>
          <w:sz w:val="24"/>
          <w:szCs w:val="24"/>
        </w:rPr>
        <w:t>o</w:t>
      </w:r>
      <w:r w:rsidRPr="00A20C0D">
        <w:rPr>
          <w:sz w:val="24"/>
          <w:szCs w:val="24"/>
        </w:rPr>
        <w:t xml:space="preserve">f Impact Processes </w:t>
      </w:r>
      <w:r>
        <w:rPr>
          <w:sz w:val="24"/>
          <w:szCs w:val="24"/>
        </w:rPr>
        <w:t>i</w:t>
      </w:r>
      <w:r w:rsidRPr="00A20C0D">
        <w:rPr>
          <w:sz w:val="24"/>
          <w:szCs w:val="24"/>
        </w:rPr>
        <w:t>n Planetary Sciences</w:t>
      </w:r>
      <w:r>
        <w:rPr>
          <w:sz w:val="24"/>
          <w:szCs w:val="24"/>
        </w:rPr>
        <w:t>,”</w:t>
      </w:r>
      <w:r w:rsidRPr="00A20C0D">
        <w:rPr>
          <w:sz w:val="24"/>
          <w:szCs w:val="24"/>
        </w:rPr>
        <w:t xml:space="preserve"> </w:t>
      </w:r>
      <w:r w:rsidRPr="000D172E">
        <w:rPr>
          <w:i/>
          <w:iCs/>
          <w:sz w:val="24"/>
          <w:szCs w:val="24"/>
        </w:rPr>
        <w:t>Annual Reviews of Earth and Planetary Sciences</w:t>
      </w:r>
      <w:r w:rsidRPr="00A20C0D">
        <w:rPr>
          <w:sz w:val="24"/>
          <w:szCs w:val="24"/>
        </w:rPr>
        <w:t>, 21, 333-373, 1993. https://doi.org/10.1146/annurev.ea.21.050193.002001</w:t>
      </w:r>
    </w:p>
  </w:endnote>
  <w:endnote w:id="37">
    <w:p w14:paraId="53436027" w14:textId="0826339B"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w:t>
      </w:r>
      <w:r w:rsidRPr="00217395">
        <w:rPr>
          <w:sz w:val="24"/>
          <w:szCs w:val="24"/>
        </w:rPr>
        <w:t>DeStafano, A.</w:t>
      </w:r>
      <w:r>
        <w:rPr>
          <w:sz w:val="24"/>
          <w:szCs w:val="24"/>
        </w:rPr>
        <w:t xml:space="preserve"> </w:t>
      </w:r>
      <w:r w:rsidRPr="00217395">
        <w:rPr>
          <w:sz w:val="24"/>
          <w:szCs w:val="24"/>
        </w:rPr>
        <w:t>M.</w:t>
      </w:r>
      <w:r>
        <w:rPr>
          <w:sz w:val="24"/>
          <w:szCs w:val="24"/>
        </w:rPr>
        <w:t>:</w:t>
      </w:r>
      <w:r w:rsidRPr="00217395">
        <w:rPr>
          <w:sz w:val="24"/>
          <w:szCs w:val="24"/>
        </w:rPr>
        <w:t xml:space="preserve"> </w:t>
      </w:r>
      <w:r w:rsidRPr="000D172E">
        <w:rPr>
          <w:i/>
          <w:iCs/>
          <w:sz w:val="24"/>
          <w:szCs w:val="24"/>
        </w:rPr>
        <w:t>Lunar Impact Ejecta Benchmark and Models</w:t>
      </w:r>
      <w:r w:rsidRPr="00217395">
        <w:rPr>
          <w:sz w:val="24"/>
          <w:szCs w:val="24"/>
        </w:rPr>
        <w:t xml:space="preserve">, </w:t>
      </w:r>
      <w:r>
        <w:rPr>
          <w:sz w:val="24"/>
          <w:szCs w:val="24"/>
        </w:rPr>
        <w:t xml:space="preserve">NASA </w:t>
      </w:r>
      <w:r w:rsidRPr="00217395">
        <w:rPr>
          <w:sz w:val="24"/>
          <w:szCs w:val="24"/>
        </w:rPr>
        <w:t>EV44. January 27, 2021.</w:t>
      </w:r>
    </w:p>
  </w:endnote>
  <w:endnote w:id="38">
    <w:p w14:paraId="1216A315" w14:textId="1FE52AFC"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DeStefano</w:t>
      </w:r>
      <w:r>
        <w:rPr>
          <w:sz w:val="24"/>
          <w:szCs w:val="24"/>
        </w:rPr>
        <w:t xml:space="preserve">: </w:t>
      </w:r>
      <w:r w:rsidRPr="000D172E">
        <w:rPr>
          <w:i/>
          <w:iCs/>
          <w:sz w:val="24"/>
          <w:szCs w:val="24"/>
        </w:rPr>
        <w:t>Lunar Meteoroid Ejecta Model</w:t>
      </w:r>
      <w:r>
        <w:rPr>
          <w:sz w:val="24"/>
          <w:szCs w:val="24"/>
        </w:rPr>
        <w:t>,</w:t>
      </w:r>
      <w:r w:rsidRPr="00A20C0D">
        <w:rPr>
          <w:sz w:val="24"/>
          <w:szCs w:val="24"/>
        </w:rPr>
        <w:t xml:space="preserve"> Internal presentation, 2020.</w:t>
      </w:r>
    </w:p>
  </w:endnote>
  <w:endnote w:id="39">
    <w:p w14:paraId="0FEA668A" w14:textId="6CD2859B"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DeStefano</w:t>
      </w:r>
      <w:r>
        <w:rPr>
          <w:sz w:val="24"/>
          <w:szCs w:val="24"/>
        </w:rPr>
        <w:t>:</w:t>
      </w:r>
      <w:r w:rsidRPr="00A20C0D">
        <w:rPr>
          <w:sz w:val="24"/>
          <w:szCs w:val="24"/>
        </w:rPr>
        <w:t xml:space="preserve"> Untitled document (proposed changes to </w:t>
      </w:r>
      <w:r w:rsidRPr="000D172E">
        <w:rPr>
          <w:i/>
          <w:iCs/>
          <w:sz w:val="24"/>
          <w:szCs w:val="24"/>
        </w:rPr>
        <w:t>The Design Specification for Natural Environments</w:t>
      </w:r>
      <w:r w:rsidRPr="00A20C0D">
        <w:rPr>
          <w:sz w:val="24"/>
          <w:szCs w:val="24"/>
        </w:rPr>
        <w:t>), 2020.</w:t>
      </w:r>
    </w:p>
  </w:endnote>
  <w:endnote w:id="40">
    <w:p w14:paraId="30B46022" w14:textId="1D50C7C2" w:rsidR="00993F56" w:rsidRPr="00A20C0D" w:rsidRDefault="00993F56" w:rsidP="00A20C0D">
      <w:pPr>
        <w:ind w:left="450" w:hanging="450"/>
        <w:rPr>
          <w:szCs w:val="24"/>
        </w:rPr>
      </w:pPr>
      <w:r w:rsidRPr="00A20C0D">
        <w:rPr>
          <w:rStyle w:val="EndnoteReference"/>
          <w:szCs w:val="24"/>
        </w:rPr>
        <w:endnoteRef/>
      </w:r>
      <w:r w:rsidRPr="00A20C0D">
        <w:rPr>
          <w:szCs w:val="24"/>
        </w:rPr>
        <w:t xml:space="preserve"> Blaauw</w:t>
      </w:r>
      <w:r>
        <w:rPr>
          <w:szCs w:val="24"/>
        </w:rPr>
        <w:t>:</w:t>
      </w:r>
      <w:r w:rsidRPr="00A20C0D">
        <w:rPr>
          <w:szCs w:val="24"/>
        </w:rPr>
        <w:t xml:space="preserve"> The Mass Index and Mass </w:t>
      </w:r>
      <w:r>
        <w:rPr>
          <w:szCs w:val="24"/>
        </w:rPr>
        <w:t>o</w:t>
      </w:r>
      <w:r w:rsidRPr="00A20C0D">
        <w:rPr>
          <w:szCs w:val="24"/>
        </w:rPr>
        <w:t xml:space="preserve">f </w:t>
      </w:r>
      <w:r>
        <w:rPr>
          <w:szCs w:val="24"/>
        </w:rPr>
        <w:t>t</w:t>
      </w:r>
      <w:r w:rsidRPr="00A20C0D">
        <w:rPr>
          <w:szCs w:val="24"/>
        </w:rPr>
        <w:t xml:space="preserve">he Geminid Meteoroid Stream </w:t>
      </w:r>
      <w:r>
        <w:rPr>
          <w:szCs w:val="24"/>
        </w:rPr>
        <w:t>a</w:t>
      </w:r>
      <w:r w:rsidRPr="00A20C0D">
        <w:rPr>
          <w:szCs w:val="24"/>
        </w:rPr>
        <w:t>s Determined With Radar, Optical And Lunar Impact Data</w:t>
      </w:r>
      <w:r>
        <w:rPr>
          <w:szCs w:val="24"/>
        </w:rPr>
        <w:t>,”</w:t>
      </w:r>
      <w:r w:rsidRPr="00A20C0D">
        <w:rPr>
          <w:szCs w:val="24"/>
        </w:rPr>
        <w:t xml:space="preserve"> </w:t>
      </w:r>
      <w:r w:rsidRPr="00A20C0D">
        <w:rPr>
          <w:i/>
          <w:iCs/>
          <w:szCs w:val="24"/>
        </w:rPr>
        <w:t>Planetary and Space Science</w:t>
      </w:r>
      <w:r w:rsidRPr="00A20C0D">
        <w:rPr>
          <w:szCs w:val="24"/>
        </w:rPr>
        <w:t>, 143, 83-88, 2017. https://doi.org/10.1016/j.pss.2017.04.007</w:t>
      </w:r>
    </w:p>
  </w:endnote>
  <w:endnote w:id="41">
    <w:p w14:paraId="58934147" w14:textId="6D1AE40D" w:rsidR="00993F56" w:rsidRPr="00A20C0D" w:rsidRDefault="00993F56" w:rsidP="00A20C0D">
      <w:pPr>
        <w:ind w:left="450" w:hanging="450"/>
        <w:rPr>
          <w:szCs w:val="24"/>
        </w:rPr>
      </w:pPr>
      <w:r w:rsidRPr="00A20C0D">
        <w:rPr>
          <w:rStyle w:val="EndnoteReference"/>
          <w:szCs w:val="24"/>
        </w:rPr>
        <w:endnoteRef/>
      </w:r>
      <w:r w:rsidRPr="00A20C0D">
        <w:rPr>
          <w:szCs w:val="24"/>
        </w:rPr>
        <w:t xml:space="preserve"> </w:t>
      </w:r>
      <w:bookmarkStart w:id="398" w:name="_Hlk79083909"/>
      <w:r w:rsidRPr="0030659E">
        <w:rPr>
          <w:szCs w:val="24"/>
        </w:rPr>
        <w:t>Borovička et al.</w:t>
      </w:r>
      <w:r>
        <w:rPr>
          <w:szCs w:val="24"/>
        </w:rPr>
        <w:t>:</w:t>
      </w:r>
      <w:r w:rsidRPr="0030659E">
        <w:rPr>
          <w:szCs w:val="24"/>
        </w:rPr>
        <w:t xml:space="preserve"> </w:t>
      </w:r>
      <w:r>
        <w:rPr>
          <w:szCs w:val="24"/>
        </w:rPr>
        <w:t>“</w:t>
      </w:r>
      <w:r w:rsidRPr="0030659E">
        <w:rPr>
          <w:szCs w:val="24"/>
        </w:rPr>
        <w:t>Material properties of transition objects 3200 Phaethon and 2003 EH1</w:t>
      </w:r>
      <w:r>
        <w:rPr>
          <w:szCs w:val="24"/>
        </w:rPr>
        <w:t>,”</w:t>
      </w:r>
      <w:r w:rsidRPr="0030659E">
        <w:rPr>
          <w:szCs w:val="24"/>
        </w:rPr>
        <w:t xml:space="preserve"> In: </w:t>
      </w:r>
      <w:r w:rsidRPr="000D172E">
        <w:rPr>
          <w:i/>
          <w:iCs/>
          <w:szCs w:val="24"/>
        </w:rPr>
        <w:t>Icy Bodies of the Solar System</w:t>
      </w:r>
      <w:r w:rsidRPr="0030659E">
        <w:rPr>
          <w:szCs w:val="24"/>
        </w:rPr>
        <w:t>, 218-222, 2010. https://doi.org/10.1017/S174392131000178X</w:t>
      </w:r>
      <w:bookmarkEnd w:id="398"/>
    </w:p>
  </w:endnote>
  <w:endnote w:id="42">
    <w:p w14:paraId="65BE52C3" w14:textId="29D56D17"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 et al.</w:t>
      </w:r>
      <w:r>
        <w:rPr>
          <w:sz w:val="24"/>
          <w:szCs w:val="24"/>
        </w:rPr>
        <w:t>:</w:t>
      </w:r>
      <w:r w:rsidRPr="00A20C0D">
        <w:rPr>
          <w:sz w:val="24"/>
          <w:szCs w:val="24"/>
        </w:rPr>
        <w:t xml:space="preserve"> </w:t>
      </w:r>
      <w:r>
        <w:rPr>
          <w:sz w:val="24"/>
          <w:szCs w:val="24"/>
        </w:rPr>
        <w:t>“</w:t>
      </w:r>
      <w:r w:rsidRPr="00A20C0D">
        <w:rPr>
          <w:sz w:val="24"/>
          <w:szCs w:val="24"/>
        </w:rPr>
        <w:t xml:space="preserve">Meteor Shower Forecasting </w:t>
      </w:r>
      <w:r>
        <w:rPr>
          <w:sz w:val="24"/>
          <w:szCs w:val="24"/>
        </w:rPr>
        <w:t>i</w:t>
      </w:r>
      <w:r w:rsidRPr="00A20C0D">
        <w:rPr>
          <w:sz w:val="24"/>
          <w:szCs w:val="24"/>
        </w:rPr>
        <w:t>n Near-Earth Space</w:t>
      </w:r>
      <w:r>
        <w:rPr>
          <w:sz w:val="24"/>
          <w:szCs w:val="24"/>
        </w:rPr>
        <w:t>,”</w:t>
      </w:r>
      <w:r w:rsidRPr="00A20C0D">
        <w:rPr>
          <w:sz w:val="24"/>
          <w:szCs w:val="24"/>
        </w:rPr>
        <w:t xml:space="preserve"> </w:t>
      </w:r>
      <w:r w:rsidRPr="000D172E">
        <w:rPr>
          <w:i/>
          <w:iCs/>
          <w:sz w:val="24"/>
          <w:szCs w:val="24"/>
        </w:rPr>
        <w:t>Journal of Spacecraft and Rockets</w:t>
      </w:r>
      <w:r w:rsidRPr="00A20C0D">
        <w:rPr>
          <w:sz w:val="24"/>
          <w:szCs w:val="24"/>
        </w:rPr>
        <w:t>, 56:5, 1531-1545, 2019. https://doi.org/10.2514/1.A34416</w:t>
      </w:r>
    </w:p>
  </w:endnote>
  <w:endnote w:id="43">
    <w:p w14:paraId="6C2C4B07" w14:textId="7CB76826"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Szalay et al.</w:t>
      </w:r>
      <w:r>
        <w:rPr>
          <w:sz w:val="24"/>
          <w:szCs w:val="24"/>
        </w:rPr>
        <w:t>:</w:t>
      </w:r>
      <w:r w:rsidRPr="00A20C0D">
        <w:rPr>
          <w:sz w:val="24"/>
          <w:szCs w:val="24"/>
        </w:rPr>
        <w:t xml:space="preserve"> </w:t>
      </w:r>
      <w:r>
        <w:rPr>
          <w:sz w:val="24"/>
          <w:szCs w:val="24"/>
        </w:rPr>
        <w:t>“</w:t>
      </w:r>
      <w:r w:rsidRPr="00A20C0D">
        <w:rPr>
          <w:sz w:val="24"/>
          <w:szCs w:val="24"/>
        </w:rPr>
        <w:t>Activity of the 2013 Geminid Meteoroid Stream at the Moon</w:t>
      </w:r>
      <w:r>
        <w:rPr>
          <w:sz w:val="24"/>
          <w:szCs w:val="24"/>
        </w:rPr>
        <w:t>,”</w:t>
      </w:r>
      <w:r w:rsidRPr="00A20C0D">
        <w:rPr>
          <w:sz w:val="24"/>
          <w:szCs w:val="24"/>
        </w:rPr>
        <w:t xml:space="preserve"> </w:t>
      </w:r>
      <w:r w:rsidRPr="000D172E">
        <w:rPr>
          <w:i/>
          <w:iCs/>
          <w:sz w:val="24"/>
          <w:szCs w:val="24"/>
        </w:rPr>
        <w:t>Monthly Notices of the Royal Astronomical Society</w:t>
      </w:r>
      <w:r w:rsidRPr="00A20C0D">
        <w:rPr>
          <w:sz w:val="24"/>
          <w:szCs w:val="24"/>
        </w:rPr>
        <w:t>, 474:3, 4225-4231, 2018. https://doi.org/10.1093/mnras/stx3007</w:t>
      </w:r>
    </w:p>
  </w:endnote>
  <w:endnote w:id="44">
    <w:p w14:paraId="4B71AA54" w14:textId="4DC8D1A9"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Wikipedia</w:t>
      </w:r>
      <w:r>
        <w:rPr>
          <w:sz w:val="24"/>
          <w:szCs w:val="24"/>
        </w:rPr>
        <w:t>,</w:t>
      </w:r>
      <w:r w:rsidRPr="00A20C0D">
        <w:rPr>
          <w:sz w:val="24"/>
          <w:szCs w:val="24"/>
        </w:rPr>
        <w:t xml:space="preserve"> </w:t>
      </w:r>
      <w:r w:rsidRPr="000D172E">
        <w:rPr>
          <w:i/>
          <w:iCs/>
          <w:sz w:val="24"/>
          <w:szCs w:val="24"/>
        </w:rPr>
        <w:t>Grain Size</w:t>
      </w:r>
      <w:r>
        <w:rPr>
          <w:sz w:val="24"/>
          <w:szCs w:val="24"/>
        </w:rPr>
        <w:t>,</w:t>
      </w:r>
      <w:r w:rsidRPr="00A20C0D">
        <w:rPr>
          <w:sz w:val="24"/>
          <w:szCs w:val="24"/>
        </w:rPr>
        <w:t xml:space="preserve"> https://en.wikipedia.org/wiki/Grain_size , accessed on May 15, 2021.</w:t>
      </w:r>
    </w:p>
  </w:endnote>
  <w:endnote w:id="45">
    <w:p w14:paraId="4861D383" w14:textId="11FE3855"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McKay D. S.</w:t>
      </w:r>
      <w:r>
        <w:rPr>
          <w:sz w:val="24"/>
          <w:szCs w:val="24"/>
        </w:rPr>
        <w:t>;</w:t>
      </w:r>
      <w:r w:rsidRPr="00A20C0D">
        <w:rPr>
          <w:sz w:val="24"/>
          <w:szCs w:val="24"/>
        </w:rPr>
        <w:t xml:space="preserve"> Fruland R. M.</w:t>
      </w:r>
      <w:r>
        <w:rPr>
          <w:sz w:val="24"/>
          <w:szCs w:val="24"/>
        </w:rPr>
        <w:t>;</w:t>
      </w:r>
      <w:r w:rsidRPr="00A20C0D">
        <w:rPr>
          <w:sz w:val="24"/>
          <w:szCs w:val="24"/>
        </w:rPr>
        <w:t xml:space="preserve"> and Heiken G. H.</w:t>
      </w:r>
      <w:r>
        <w:rPr>
          <w:sz w:val="24"/>
          <w:szCs w:val="24"/>
        </w:rPr>
        <w:t>:</w:t>
      </w:r>
      <w:r w:rsidRPr="00A20C0D">
        <w:rPr>
          <w:sz w:val="24"/>
          <w:szCs w:val="24"/>
        </w:rPr>
        <w:t xml:space="preserve"> </w:t>
      </w:r>
      <w:r>
        <w:rPr>
          <w:sz w:val="24"/>
          <w:szCs w:val="24"/>
        </w:rPr>
        <w:t>“</w:t>
      </w:r>
      <w:r w:rsidRPr="00A20C0D">
        <w:rPr>
          <w:sz w:val="24"/>
          <w:szCs w:val="24"/>
        </w:rPr>
        <w:t xml:space="preserve">Grain Size </w:t>
      </w:r>
      <w:r>
        <w:rPr>
          <w:sz w:val="24"/>
          <w:szCs w:val="24"/>
        </w:rPr>
        <w:t>a</w:t>
      </w:r>
      <w:r w:rsidRPr="00A20C0D">
        <w:rPr>
          <w:sz w:val="24"/>
          <w:szCs w:val="24"/>
        </w:rPr>
        <w:t xml:space="preserve">nd Evolution </w:t>
      </w:r>
      <w:r>
        <w:rPr>
          <w:sz w:val="24"/>
          <w:szCs w:val="24"/>
        </w:rPr>
        <w:t>o</w:t>
      </w:r>
      <w:r w:rsidRPr="00A20C0D">
        <w:rPr>
          <w:sz w:val="24"/>
          <w:szCs w:val="24"/>
        </w:rPr>
        <w:t>f Lunar Soils</w:t>
      </w:r>
      <w:r>
        <w:rPr>
          <w:sz w:val="24"/>
          <w:szCs w:val="24"/>
        </w:rPr>
        <w:t>,”</w:t>
      </w:r>
      <w:r w:rsidRPr="00A20C0D">
        <w:rPr>
          <w:sz w:val="24"/>
          <w:szCs w:val="24"/>
        </w:rPr>
        <w:t xml:space="preserve"> </w:t>
      </w:r>
      <w:r w:rsidRPr="000D172E">
        <w:rPr>
          <w:i/>
          <w:iCs/>
          <w:sz w:val="24"/>
          <w:szCs w:val="24"/>
        </w:rPr>
        <w:t>Proc. Lunar Sci. Conf. 5th</w:t>
      </w:r>
      <w:r w:rsidRPr="00A20C0D">
        <w:rPr>
          <w:sz w:val="24"/>
          <w:szCs w:val="24"/>
        </w:rPr>
        <w:t>, pp. 887–906</w:t>
      </w:r>
      <w:r>
        <w:rPr>
          <w:sz w:val="24"/>
          <w:szCs w:val="24"/>
        </w:rPr>
        <w:t>,</w:t>
      </w:r>
      <w:r w:rsidRPr="000D172E">
        <w:rPr>
          <w:sz w:val="24"/>
          <w:szCs w:val="24"/>
        </w:rPr>
        <w:t xml:space="preserve"> </w:t>
      </w:r>
      <w:r w:rsidRPr="00A20C0D">
        <w:rPr>
          <w:sz w:val="24"/>
          <w:szCs w:val="24"/>
        </w:rPr>
        <w:t>1974.</w:t>
      </w:r>
    </w:p>
  </w:endnote>
  <w:endnote w:id="46">
    <w:p w14:paraId="4B2F9730" w14:textId="5998290E"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Carrier</w:t>
      </w:r>
      <w:r>
        <w:rPr>
          <w:sz w:val="24"/>
          <w:szCs w:val="24"/>
        </w:rPr>
        <w:t>: “</w:t>
      </w:r>
      <w:r w:rsidRPr="00A20C0D">
        <w:rPr>
          <w:sz w:val="24"/>
          <w:szCs w:val="24"/>
        </w:rPr>
        <w:t>Particle Size Distribution of Lunar Soil</w:t>
      </w:r>
      <w:r>
        <w:rPr>
          <w:sz w:val="24"/>
          <w:szCs w:val="24"/>
        </w:rPr>
        <w:t>,”</w:t>
      </w:r>
      <w:r w:rsidRPr="00A20C0D">
        <w:rPr>
          <w:sz w:val="24"/>
          <w:szCs w:val="24"/>
        </w:rPr>
        <w:t xml:space="preserve"> </w:t>
      </w:r>
      <w:r w:rsidRPr="000D172E">
        <w:rPr>
          <w:i/>
          <w:iCs/>
          <w:sz w:val="24"/>
          <w:szCs w:val="24"/>
        </w:rPr>
        <w:t>Journal of Geotechnical and Geoenvironmental Engineering</w:t>
      </w:r>
      <w:r w:rsidRPr="00A20C0D">
        <w:rPr>
          <w:sz w:val="24"/>
          <w:szCs w:val="24"/>
        </w:rPr>
        <w:t>, 129:10, 956-959, 2003. https://doi.org/10.1061/(ASCE)1090-0241(2003)129:10(956)</w:t>
      </w:r>
    </w:p>
  </w:endnote>
  <w:endnote w:id="47">
    <w:p w14:paraId="3B483D71" w14:textId="3E2A1D84"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Holsapple, </w:t>
      </w:r>
      <w:r>
        <w:rPr>
          <w:sz w:val="24"/>
          <w:szCs w:val="24"/>
        </w:rPr>
        <w:t xml:space="preserve">K. A.; and </w:t>
      </w:r>
      <w:r w:rsidRPr="00A20C0D">
        <w:rPr>
          <w:sz w:val="24"/>
          <w:szCs w:val="24"/>
        </w:rPr>
        <w:t>Housen</w:t>
      </w:r>
      <w:r>
        <w:rPr>
          <w:sz w:val="24"/>
          <w:szCs w:val="24"/>
        </w:rPr>
        <w:t xml:space="preserve">, </w:t>
      </w:r>
      <w:r w:rsidRPr="00A20C0D">
        <w:rPr>
          <w:sz w:val="24"/>
          <w:szCs w:val="24"/>
        </w:rPr>
        <w:t>K. R.</w:t>
      </w:r>
      <w:r>
        <w:rPr>
          <w:sz w:val="24"/>
          <w:szCs w:val="24"/>
        </w:rPr>
        <w:t>:</w:t>
      </w:r>
      <w:r w:rsidRPr="00A20C0D">
        <w:rPr>
          <w:sz w:val="24"/>
          <w:szCs w:val="24"/>
        </w:rPr>
        <w:t xml:space="preserve"> </w:t>
      </w:r>
      <w:r>
        <w:rPr>
          <w:sz w:val="24"/>
          <w:szCs w:val="24"/>
        </w:rPr>
        <w:t>“</w:t>
      </w:r>
      <w:r w:rsidRPr="00A20C0D">
        <w:rPr>
          <w:sz w:val="24"/>
          <w:szCs w:val="24"/>
        </w:rPr>
        <w:t>Gravity or Strength? An Interpretation of the Deep Impact Experiment</w:t>
      </w:r>
      <w:r>
        <w:rPr>
          <w:sz w:val="24"/>
          <w:szCs w:val="24"/>
        </w:rPr>
        <w:t>,”</w:t>
      </w:r>
      <w:r w:rsidRPr="00A20C0D">
        <w:rPr>
          <w:sz w:val="24"/>
          <w:szCs w:val="24"/>
        </w:rPr>
        <w:t xml:space="preserve"> paper no. 1068</w:t>
      </w:r>
      <w:r>
        <w:rPr>
          <w:sz w:val="24"/>
          <w:szCs w:val="24"/>
        </w:rPr>
        <w:t>,</w:t>
      </w:r>
      <w:r w:rsidRPr="00A20C0D">
        <w:rPr>
          <w:sz w:val="24"/>
          <w:szCs w:val="24"/>
        </w:rPr>
        <w:t xml:space="preserve"> </w:t>
      </w:r>
      <w:r w:rsidRPr="000D172E">
        <w:rPr>
          <w:i/>
          <w:iCs/>
          <w:sz w:val="24"/>
          <w:szCs w:val="24"/>
        </w:rPr>
        <w:t>Lunar and Planetary Science XXXVII</w:t>
      </w:r>
      <w:r>
        <w:rPr>
          <w:sz w:val="24"/>
          <w:szCs w:val="24"/>
        </w:rPr>
        <w:t>,</w:t>
      </w:r>
      <w:r w:rsidRPr="00A20C0D">
        <w:rPr>
          <w:sz w:val="24"/>
          <w:szCs w:val="24"/>
        </w:rPr>
        <w:t xml:space="preserve"> 2006.</w:t>
      </w:r>
    </w:p>
  </w:endnote>
  <w:endnote w:id="48">
    <w:p w14:paraId="31F86514" w14:textId="2A8EE4AD"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Holsapple, </w:t>
      </w:r>
      <w:r>
        <w:rPr>
          <w:sz w:val="24"/>
          <w:szCs w:val="24"/>
        </w:rPr>
        <w:t>K. A.:</w:t>
      </w:r>
      <w:r w:rsidRPr="00A20C0D">
        <w:rPr>
          <w:sz w:val="24"/>
          <w:szCs w:val="24"/>
        </w:rPr>
        <w:t xml:space="preserve"> </w:t>
      </w:r>
      <w:r w:rsidRPr="000D172E">
        <w:rPr>
          <w:i/>
          <w:iCs/>
          <w:sz w:val="24"/>
          <w:szCs w:val="24"/>
        </w:rPr>
        <w:t>Impact and Explosion Effects</w:t>
      </w:r>
      <w:r w:rsidRPr="00A20C0D">
        <w:rPr>
          <w:sz w:val="24"/>
          <w:szCs w:val="24"/>
        </w:rPr>
        <w:t>. http://keith.aa.washington.edu/craterdata/scaling/index.htm. accessed on May 15, 2021.</w:t>
      </w:r>
    </w:p>
  </w:endnote>
  <w:endnote w:id="49">
    <w:p w14:paraId="3D11D7F7" w14:textId="32733F3D" w:rsidR="00993F56" w:rsidRPr="00A20C0D" w:rsidRDefault="00993F56" w:rsidP="00A20C0D">
      <w:pPr>
        <w:ind w:left="450" w:hanging="450"/>
        <w:rPr>
          <w:szCs w:val="24"/>
        </w:rPr>
      </w:pPr>
      <w:r w:rsidRPr="00A20C0D">
        <w:rPr>
          <w:rStyle w:val="EndnoteReference"/>
          <w:szCs w:val="24"/>
        </w:rPr>
        <w:endnoteRef/>
      </w:r>
      <w:r w:rsidRPr="00A20C0D">
        <w:rPr>
          <w:szCs w:val="24"/>
        </w:rPr>
        <w:t xml:space="preserve"> Bench Crater in Plato. </w:t>
      </w:r>
      <w:hyperlink r:id="rId4" w:history="1">
        <w:r w:rsidRPr="00A20C0D">
          <w:rPr>
            <w:color w:val="0000FF"/>
            <w:szCs w:val="24"/>
            <w:u w:val="single"/>
          </w:rPr>
          <w:t>http://lroc.sese.asu.edu/posts/446</w:t>
        </w:r>
      </w:hyperlink>
    </w:p>
  </w:endnote>
  <w:endnote w:id="50">
    <w:p w14:paraId="74FF0005" w14:textId="325BAA8E" w:rsidR="00993F56" w:rsidRPr="00A20C0D" w:rsidRDefault="00993F56" w:rsidP="00A20C0D">
      <w:pPr>
        <w:ind w:left="450" w:hanging="450"/>
        <w:rPr>
          <w:szCs w:val="24"/>
        </w:rPr>
      </w:pPr>
      <w:r w:rsidRPr="00A20C0D">
        <w:rPr>
          <w:rStyle w:val="EndnoteReference"/>
          <w:szCs w:val="24"/>
        </w:rPr>
        <w:endnoteRef/>
      </w:r>
      <w:r w:rsidRPr="00A20C0D">
        <w:rPr>
          <w:szCs w:val="24"/>
        </w:rPr>
        <w:t xml:space="preserve"> Ivanov</w:t>
      </w:r>
      <w:r>
        <w:rPr>
          <w:szCs w:val="24"/>
        </w:rPr>
        <w:t>,</w:t>
      </w:r>
      <w:r w:rsidRPr="00A20C0D">
        <w:rPr>
          <w:szCs w:val="24"/>
        </w:rPr>
        <w:t xml:space="preserve"> B.</w:t>
      </w:r>
      <w:r>
        <w:rPr>
          <w:szCs w:val="24"/>
        </w:rPr>
        <w:t>: “</w:t>
      </w:r>
      <w:r w:rsidRPr="00A20C0D">
        <w:rPr>
          <w:szCs w:val="24"/>
        </w:rPr>
        <w:t>Size-Frequency Distribution Of Asteroids And Impact Craters: Estimates Of Impact Rate</w:t>
      </w:r>
      <w:r>
        <w:rPr>
          <w:szCs w:val="24"/>
        </w:rPr>
        <w:t>,”</w:t>
      </w:r>
      <w:r w:rsidRPr="00A20C0D">
        <w:rPr>
          <w:szCs w:val="24"/>
        </w:rPr>
        <w:t xml:space="preserve"> </w:t>
      </w:r>
      <w:r>
        <w:rPr>
          <w:szCs w:val="24"/>
        </w:rPr>
        <w:t>i</w:t>
      </w:r>
      <w:r w:rsidRPr="00A20C0D">
        <w:rPr>
          <w:szCs w:val="24"/>
        </w:rPr>
        <w:t xml:space="preserve">n: Adushkin V., Nemchinov I. (eds) </w:t>
      </w:r>
      <w:r w:rsidRPr="000D172E">
        <w:rPr>
          <w:i/>
          <w:iCs/>
          <w:szCs w:val="24"/>
        </w:rPr>
        <w:t>Catastrophic Events Caused by Cosmic Objects</w:t>
      </w:r>
      <w:r>
        <w:rPr>
          <w:szCs w:val="24"/>
        </w:rPr>
        <w:t>,</w:t>
      </w:r>
      <w:r w:rsidRPr="00A20C0D">
        <w:rPr>
          <w:szCs w:val="24"/>
        </w:rPr>
        <w:t xml:space="preserve"> Springer, Dordrecht</w:t>
      </w:r>
      <w:r>
        <w:rPr>
          <w:szCs w:val="24"/>
        </w:rPr>
        <w:t xml:space="preserve">, </w:t>
      </w:r>
      <w:r w:rsidRPr="00A20C0D">
        <w:rPr>
          <w:szCs w:val="24"/>
        </w:rPr>
        <w:t>2008. https://doi.org/10.1007/978-1-4020-6452-4_2</w:t>
      </w:r>
    </w:p>
  </w:endnote>
  <w:endnote w:id="51">
    <w:p w14:paraId="34E9B6C2" w14:textId="3D5D5A03"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Zook, H.</w:t>
      </w:r>
      <w:r>
        <w:rPr>
          <w:sz w:val="24"/>
          <w:szCs w:val="24"/>
        </w:rPr>
        <w:t xml:space="preserve"> </w:t>
      </w:r>
      <w:r w:rsidRPr="00A20C0D">
        <w:rPr>
          <w:sz w:val="24"/>
          <w:szCs w:val="24"/>
        </w:rPr>
        <w:t>A.</w:t>
      </w:r>
      <w:r>
        <w:rPr>
          <w:sz w:val="24"/>
          <w:szCs w:val="24"/>
        </w:rPr>
        <w:t>:</w:t>
      </w:r>
      <w:r w:rsidRPr="00A20C0D">
        <w:rPr>
          <w:sz w:val="24"/>
          <w:szCs w:val="24"/>
        </w:rPr>
        <w:t xml:space="preserve"> </w:t>
      </w:r>
      <w:r>
        <w:rPr>
          <w:sz w:val="24"/>
          <w:szCs w:val="24"/>
        </w:rPr>
        <w:t>“</w:t>
      </w:r>
      <w:r w:rsidRPr="00A20C0D">
        <w:rPr>
          <w:sz w:val="24"/>
          <w:szCs w:val="24"/>
        </w:rPr>
        <w:t>The Problem of Secondary Ejecta Near the Lunar Surface</w:t>
      </w:r>
      <w:r>
        <w:rPr>
          <w:sz w:val="24"/>
          <w:szCs w:val="24"/>
        </w:rPr>
        <w:t>,”</w:t>
      </w:r>
      <w:r w:rsidRPr="00A20C0D">
        <w:rPr>
          <w:sz w:val="24"/>
          <w:szCs w:val="24"/>
        </w:rPr>
        <w:t xml:space="preserve"> </w:t>
      </w:r>
      <w:r>
        <w:rPr>
          <w:sz w:val="24"/>
          <w:szCs w:val="24"/>
        </w:rPr>
        <w:t>i</w:t>
      </w:r>
      <w:r w:rsidRPr="00A20C0D">
        <w:rPr>
          <w:sz w:val="24"/>
          <w:szCs w:val="24"/>
        </w:rPr>
        <w:t xml:space="preserve">n </w:t>
      </w:r>
      <w:r w:rsidRPr="000D172E">
        <w:rPr>
          <w:i/>
          <w:iCs/>
          <w:sz w:val="24"/>
          <w:szCs w:val="24"/>
        </w:rPr>
        <w:t>Transactions of the 1967 National Symposium on Saturn V/Apollo and Beyond, volume I</w:t>
      </w:r>
      <w:r w:rsidRPr="00A20C0D">
        <w:rPr>
          <w:sz w:val="24"/>
          <w:szCs w:val="24"/>
        </w:rPr>
        <w:t>, pages EN–8. American Astronautical Society, 1967.</w:t>
      </w:r>
    </w:p>
  </w:endnote>
  <w:endnote w:id="52">
    <w:p w14:paraId="75D0A180" w14:textId="43D371EC"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Eardley, C.</w:t>
      </w:r>
      <w:r>
        <w:rPr>
          <w:sz w:val="24"/>
          <w:szCs w:val="24"/>
        </w:rPr>
        <w:t xml:space="preserve"> </w:t>
      </w:r>
      <w:r w:rsidRPr="00A20C0D">
        <w:rPr>
          <w:sz w:val="24"/>
          <w:szCs w:val="24"/>
        </w:rPr>
        <w:t>J.</w:t>
      </w:r>
      <w:r>
        <w:rPr>
          <w:sz w:val="24"/>
          <w:szCs w:val="24"/>
        </w:rPr>
        <w:t>;</w:t>
      </w:r>
      <w:r w:rsidRPr="00A20C0D">
        <w:rPr>
          <w:sz w:val="24"/>
          <w:szCs w:val="24"/>
        </w:rPr>
        <w:t xml:space="preserve"> and Lang</w:t>
      </w:r>
      <w:r>
        <w:rPr>
          <w:sz w:val="24"/>
          <w:szCs w:val="24"/>
        </w:rPr>
        <w:t>,</w:t>
      </w:r>
      <w:r w:rsidRPr="000D172E">
        <w:rPr>
          <w:sz w:val="24"/>
          <w:szCs w:val="24"/>
        </w:rPr>
        <w:t xml:space="preserve"> </w:t>
      </w:r>
      <w:r w:rsidRPr="00A20C0D">
        <w:rPr>
          <w:sz w:val="24"/>
          <w:szCs w:val="24"/>
        </w:rPr>
        <w:t>E.</w:t>
      </w:r>
      <w:r>
        <w:rPr>
          <w:sz w:val="24"/>
          <w:szCs w:val="24"/>
        </w:rPr>
        <w:t xml:space="preserve"> </w:t>
      </w:r>
      <w:r w:rsidRPr="00A20C0D">
        <w:rPr>
          <w:sz w:val="24"/>
          <w:szCs w:val="24"/>
        </w:rPr>
        <w:t>A.</w:t>
      </w:r>
      <w:r>
        <w:rPr>
          <w:sz w:val="24"/>
          <w:szCs w:val="24"/>
        </w:rPr>
        <w:t>:</w:t>
      </w:r>
      <w:r w:rsidRPr="00A20C0D">
        <w:rPr>
          <w:sz w:val="24"/>
          <w:szCs w:val="24"/>
        </w:rPr>
        <w:t xml:space="preserve"> </w:t>
      </w:r>
      <w:r w:rsidRPr="000D172E">
        <w:rPr>
          <w:i/>
          <w:iCs/>
          <w:sz w:val="24"/>
          <w:szCs w:val="24"/>
        </w:rPr>
        <w:t>Lunar Module Analysis for Meteoroid Hazard</w:t>
      </w:r>
      <w:r w:rsidRPr="00A20C0D">
        <w:rPr>
          <w:sz w:val="24"/>
          <w:szCs w:val="24"/>
        </w:rPr>
        <w:t>, TIR 580-S-8034, General Electric Apollo Support Department, 2-Feb-68.</w:t>
      </w:r>
    </w:p>
  </w:endnote>
  <w:endnote w:id="53">
    <w:p w14:paraId="54EB6F27" w14:textId="0B7DA9CB"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Bjorkman, M.</w:t>
      </w:r>
      <w:r>
        <w:rPr>
          <w:sz w:val="24"/>
          <w:szCs w:val="24"/>
        </w:rPr>
        <w:t xml:space="preserve"> </w:t>
      </w:r>
      <w:r w:rsidRPr="00A20C0D">
        <w:rPr>
          <w:sz w:val="24"/>
          <w:szCs w:val="24"/>
        </w:rPr>
        <w:t>D.</w:t>
      </w:r>
      <w:r>
        <w:rPr>
          <w:sz w:val="24"/>
          <w:szCs w:val="24"/>
        </w:rPr>
        <w:t>;</w:t>
      </w:r>
      <w:r w:rsidRPr="00A20C0D">
        <w:rPr>
          <w:sz w:val="24"/>
          <w:szCs w:val="24"/>
        </w:rPr>
        <w:t xml:space="preserve"> and Christiansen</w:t>
      </w:r>
      <w:r>
        <w:rPr>
          <w:sz w:val="24"/>
          <w:szCs w:val="24"/>
        </w:rPr>
        <w:t xml:space="preserve">, </w:t>
      </w:r>
      <w:r w:rsidRPr="00A20C0D">
        <w:rPr>
          <w:sz w:val="24"/>
          <w:szCs w:val="24"/>
        </w:rPr>
        <w:t>E.</w:t>
      </w:r>
      <w:r>
        <w:rPr>
          <w:sz w:val="24"/>
          <w:szCs w:val="24"/>
        </w:rPr>
        <w:t xml:space="preserve"> </w:t>
      </w:r>
      <w:r w:rsidRPr="00A20C0D">
        <w:rPr>
          <w:sz w:val="24"/>
          <w:szCs w:val="24"/>
        </w:rPr>
        <w:t>L.</w:t>
      </w:r>
      <w:r>
        <w:rPr>
          <w:sz w:val="24"/>
          <w:szCs w:val="24"/>
        </w:rPr>
        <w:t>:</w:t>
      </w:r>
      <w:r w:rsidRPr="00A20C0D">
        <w:rPr>
          <w:sz w:val="24"/>
          <w:szCs w:val="24"/>
        </w:rPr>
        <w:t xml:space="preserve"> </w:t>
      </w:r>
      <w:r w:rsidRPr="000D172E">
        <w:rPr>
          <w:i/>
          <w:iCs/>
          <w:sz w:val="24"/>
          <w:szCs w:val="24"/>
        </w:rPr>
        <w:t>Altair LDAC-2 MM Impact Risk Assessment</w:t>
      </w:r>
      <w:r>
        <w:rPr>
          <w:sz w:val="24"/>
          <w:szCs w:val="24"/>
        </w:rPr>
        <w:t>,</w:t>
      </w:r>
      <w:r w:rsidRPr="00A20C0D">
        <w:rPr>
          <w:sz w:val="24"/>
          <w:szCs w:val="24"/>
        </w:rPr>
        <w:t xml:space="preserve"> Report JSC-65834. November 19, 2010.</w:t>
      </w:r>
    </w:p>
  </w:endnote>
  <w:endnote w:id="54">
    <w:p w14:paraId="30C1C1D2" w14:textId="1B9E0A81" w:rsidR="00993F56" w:rsidRPr="00A20C0D" w:rsidRDefault="00993F56" w:rsidP="00A20C0D">
      <w:pPr>
        <w:ind w:left="450" w:hanging="450"/>
        <w:rPr>
          <w:szCs w:val="24"/>
        </w:rPr>
      </w:pPr>
      <w:r w:rsidRPr="00A20C0D">
        <w:rPr>
          <w:rStyle w:val="EndnoteReference"/>
          <w:szCs w:val="24"/>
        </w:rPr>
        <w:endnoteRef/>
      </w:r>
      <w:r w:rsidRPr="00A20C0D">
        <w:rPr>
          <w:szCs w:val="24"/>
        </w:rPr>
        <w:t xml:space="preserve"> Whipple</w:t>
      </w:r>
      <w:r>
        <w:rPr>
          <w:szCs w:val="24"/>
        </w:rPr>
        <w:t>:</w:t>
      </w:r>
      <w:r w:rsidRPr="00A20C0D">
        <w:rPr>
          <w:szCs w:val="24"/>
        </w:rPr>
        <w:t xml:space="preserve"> </w:t>
      </w:r>
      <w:r>
        <w:rPr>
          <w:szCs w:val="24"/>
        </w:rPr>
        <w:t>“</w:t>
      </w:r>
      <w:r w:rsidRPr="00A20C0D">
        <w:rPr>
          <w:szCs w:val="24"/>
        </w:rPr>
        <w:t>Meteorites and Space Travel</w:t>
      </w:r>
      <w:r>
        <w:rPr>
          <w:szCs w:val="24"/>
        </w:rPr>
        <w:t>,”</w:t>
      </w:r>
      <w:r w:rsidRPr="00A20C0D">
        <w:rPr>
          <w:szCs w:val="24"/>
        </w:rPr>
        <w:t xml:space="preserve"> </w:t>
      </w:r>
      <w:r w:rsidRPr="00A20C0D">
        <w:rPr>
          <w:i/>
          <w:iCs/>
          <w:szCs w:val="24"/>
        </w:rPr>
        <w:t>The Astronomical Journal</w:t>
      </w:r>
      <w:r w:rsidRPr="00A20C0D">
        <w:rPr>
          <w:szCs w:val="24"/>
        </w:rPr>
        <w:t>, 52, 131, 1947.</w:t>
      </w:r>
    </w:p>
  </w:endnote>
  <w:endnote w:id="55">
    <w:p w14:paraId="3090DCBC" w14:textId="59A02AE3"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 A.</w:t>
      </w:r>
      <w:r>
        <w:rPr>
          <w:sz w:val="24"/>
          <w:szCs w:val="24"/>
        </w:rPr>
        <w:t xml:space="preserve"> </w:t>
      </w:r>
      <w:r w:rsidRPr="00A20C0D">
        <w:rPr>
          <w:sz w:val="24"/>
          <w:szCs w:val="24"/>
        </w:rPr>
        <w:t>V.</w:t>
      </w:r>
      <w:r>
        <w:rPr>
          <w:sz w:val="24"/>
          <w:szCs w:val="24"/>
        </w:rPr>
        <w:t>;</w:t>
      </w:r>
      <w:r w:rsidRPr="00A20C0D">
        <w:rPr>
          <w:sz w:val="24"/>
          <w:szCs w:val="24"/>
        </w:rPr>
        <w:t xml:space="preserve"> Koehler</w:t>
      </w:r>
      <w:r>
        <w:rPr>
          <w:sz w:val="24"/>
          <w:szCs w:val="24"/>
        </w:rPr>
        <w:t>,</w:t>
      </w:r>
      <w:r w:rsidRPr="000D172E">
        <w:rPr>
          <w:sz w:val="24"/>
          <w:szCs w:val="24"/>
        </w:rPr>
        <w:t xml:space="preserve"> </w:t>
      </w:r>
      <w:r w:rsidRPr="00A20C0D">
        <w:rPr>
          <w:sz w:val="24"/>
          <w:szCs w:val="24"/>
        </w:rPr>
        <w:t>H.</w:t>
      </w:r>
      <w:r>
        <w:rPr>
          <w:sz w:val="24"/>
          <w:szCs w:val="24"/>
        </w:rPr>
        <w:t xml:space="preserve"> </w:t>
      </w:r>
      <w:r w:rsidRPr="00A20C0D">
        <w:rPr>
          <w:sz w:val="24"/>
          <w:szCs w:val="24"/>
        </w:rPr>
        <w:t>M.</w:t>
      </w:r>
      <w:r>
        <w:rPr>
          <w:sz w:val="24"/>
          <w:szCs w:val="24"/>
        </w:rPr>
        <w:t>;</w:t>
      </w:r>
      <w:r w:rsidRPr="00A20C0D">
        <w:rPr>
          <w:sz w:val="24"/>
          <w:szCs w:val="24"/>
        </w:rPr>
        <w:t xml:space="preserve"> and Cooke</w:t>
      </w:r>
      <w:r>
        <w:rPr>
          <w:sz w:val="24"/>
          <w:szCs w:val="24"/>
        </w:rPr>
        <w:t>,</w:t>
      </w:r>
      <w:r w:rsidRPr="000D172E">
        <w:rPr>
          <w:sz w:val="24"/>
          <w:szCs w:val="24"/>
        </w:rPr>
        <w:t xml:space="preserve"> </w:t>
      </w:r>
      <w:r w:rsidRPr="00A20C0D">
        <w:rPr>
          <w:sz w:val="24"/>
          <w:szCs w:val="24"/>
        </w:rPr>
        <w:t>W.</w:t>
      </w:r>
      <w:r>
        <w:rPr>
          <w:sz w:val="24"/>
          <w:szCs w:val="24"/>
        </w:rPr>
        <w:t xml:space="preserve"> </w:t>
      </w:r>
      <w:r w:rsidRPr="00A20C0D">
        <w:rPr>
          <w:sz w:val="24"/>
          <w:szCs w:val="24"/>
        </w:rPr>
        <w:t>J.</w:t>
      </w:r>
      <w:r>
        <w:rPr>
          <w:sz w:val="24"/>
          <w:szCs w:val="24"/>
        </w:rPr>
        <w:t>:</w:t>
      </w:r>
      <w:r w:rsidRPr="00A20C0D">
        <w:rPr>
          <w:sz w:val="24"/>
          <w:szCs w:val="24"/>
        </w:rPr>
        <w:t xml:space="preserve"> </w:t>
      </w:r>
      <w:r w:rsidRPr="000D172E">
        <w:rPr>
          <w:i/>
          <w:iCs/>
          <w:sz w:val="24"/>
          <w:szCs w:val="24"/>
        </w:rPr>
        <w:t>NASA Meteoroid Engineering Model Release 2.0</w:t>
      </w:r>
      <w:r>
        <w:rPr>
          <w:sz w:val="24"/>
          <w:szCs w:val="24"/>
        </w:rPr>
        <w:t xml:space="preserve">, </w:t>
      </w:r>
      <w:r w:rsidRPr="00A20C0D">
        <w:rPr>
          <w:sz w:val="24"/>
          <w:szCs w:val="24"/>
        </w:rPr>
        <w:t>NASA/TM</w:t>
      </w:r>
      <w:r>
        <w:rPr>
          <w:sz w:val="24"/>
          <w:szCs w:val="24"/>
        </w:rPr>
        <w:sym w:font="Symbol" w:char="F02D"/>
      </w:r>
      <w:r w:rsidRPr="00A20C0D">
        <w:rPr>
          <w:sz w:val="24"/>
          <w:szCs w:val="24"/>
        </w:rPr>
        <w:t>2015-218214. October 1, 2015.</w:t>
      </w:r>
    </w:p>
  </w:endnote>
  <w:endnote w:id="56">
    <w:p w14:paraId="106A405D" w14:textId="0177DEEB"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Coronado, A.</w:t>
      </w:r>
      <w:r>
        <w:rPr>
          <w:sz w:val="24"/>
          <w:szCs w:val="24"/>
        </w:rPr>
        <w:t xml:space="preserve"> </w:t>
      </w:r>
      <w:r w:rsidRPr="00A20C0D">
        <w:rPr>
          <w:sz w:val="24"/>
          <w:szCs w:val="24"/>
        </w:rPr>
        <w:t>R., Gibbins,</w:t>
      </w:r>
      <w:r w:rsidRPr="000D172E">
        <w:rPr>
          <w:sz w:val="24"/>
          <w:szCs w:val="24"/>
        </w:rPr>
        <w:t xml:space="preserve"> </w:t>
      </w:r>
      <w:r w:rsidRPr="00A20C0D">
        <w:rPr>
          <w:sz w:val="24"/>
          <w:szCs w:val="24"/>
        </w:rPr>
        <w:t>M.</w:t>
      </w:r>
      <w:r>
        <w:rPr>
          <w:sz w:val="24"/>
          <w:szCs w:val="24"/>
        </w:rPr>
        <w:t xml:space="preserve"> </w:t>
      </w:r>
      <w:r w:rsidRPr="00A20C0D">
        <w:rPr>
          <w:sz w:val="24"/>
          <w:szCs w:val="24"/>
        </w:rPr>
        <w:t>N.</w:t>
      </w:r>
      <w:r>
        <w:rPr>
          <w:sz w:val="24"/>
          <w:szCs w:val="24"/>
        </w:rPr>
        <w:t>;</w:t>
      </w:r>
      <w:r w:rsidRPr="00A20C0D">
        <w:rPr>
          <w:sz w:val="24"/>
          <w:szCs w:val="24"/>
        </w:rPr>
        <w:t xml:space="preserve"> Wright</w:t>
      </w:r>
      <w:r>
        <w:rPr>
          <w:sz w:val="24"/>
          <w:szCs w:val="24"/>
        </w:rPr>
        <w:t>,</w:t>
      </w:r>
      <w:r w:rsidRPr="000D172E">
        <w:rPr>
          <w:sz w:val="24"/>
          <w:szCs w:val="24"/>
        </w:rPr>
        <w:t xml:space="preserve"> </w:t>
      </w:r>
      <w:r w:rsidRPr="00A20C0D">
        <w:rPr>
          <w:sz w:val="24"/>
          <w:szCs w:val="24"/>
        </w:rPr>
        <w:t>M.</w:t>
      </w:r>
      <w:r>
        <w:rPr>
          <w:sz w:val="24"/>
          <w:szCs w:val="24"/>
        </w:rPr>
        <w:t xml:space="preserve"> </w:t>
      </w:r>
      <w:r w:rsidRPr="00A20C0D">
        <w:rPr>
          <w:sz w:val="24"/>
          <w:szCs w:val="24"/>
        </w:rPr>
        <w:t>A.</w:t>
      </w:r>
      <w:r>
        <w:rPr>
          <w:sz w:val="24"/>
          <w:szCs w:val="24"/>
        </w:rPr>
        <w:t>;</w:t>
      </w:r>
      <w:r w:rsidRPr="00A20C0D">
        <w:rPr>
          <w:sz w:val="24"/>
          <w:szCs w:val="24"/>
        </w:rPr>
        <w:t xml:space="preserve"> and Stern</w:t>
      </w:r>
      <w:r>
        <w:rPr>
          <w:sz w:val="24"/>
          <w:szCs w:val="24"/>
        </w:rPr>
        <w:t>,</w:t>
      </w:r>
      <w:r w:rsidRPr="000D172E">
        <w:rPr>
          <w:sz w:val="24"/>
          <w:szCs w:val="24"/>
        </w:rPr>
        <w:t xml:space="preserve"> </w:t>
      </w:r>
      <w:r w:rsidRPr="00A20C0D">
        <w:rPr>
          <w:sz w:val="24"/>
          <w:szCs w:val="24"/>
        </w:rPr>
        <w:t>P.</w:t>
      </w:r>
      <w:r>
        <w:rPr>
          <w:sz w:val="24"/>
          <w:szCs w:val="24"/>
        </w:rPr>
        <w:t xml:space="preserve"> </w:t>
      </w:r>
      <w:r w:rsidRPr="00A20C0D">
        <w:rPr>
          <w:sz w:val="24"/>
          <w:szCs w:val="24"/>
        </w:rPr>
        <w:t>H.</w:t>
      </w:r>
      <w:r>
        <w:rPr>
          <w:sz w:val="24"/>
          <w:szCs w:val="24"/>
        </w:rPr>
        <w:t>:</w:t>
      </w:r>
      <w:r w:rsidRPr="00A20C0D">
        <w:rPr>
          <w:sz w:val="24"/>
          <w:szCs w:val="24"/>
        </w:rPr>
        <w:t xml:space="preserve"> </w:t>
      </w:r>
      <w:r w:rsidRPr="000D172E">
        <w:rPr>
          <w:i/>
          <w:iCs/>
          <w:sz w:val="24"/>
          <w:szCs w:val="24"/>
        </w:rPr>
        <w:t>Space Station Integrated Wall Design and Penetration Damage Control: Users Guide for Design Analysis Code BUMPER</w:t>
      </w:r>
      <w:r>
        <w:rPr>
          <w:sz w:val="24"/>
          <w:szCs w:val="24"/>
        </w:rPr>
        <w:t>,</w:t>
      </w:r>
      <w:r w:rsidRPr="00A20C0D">
        <w:rPr>
          <w:sz w:val="24"/>
          <w:szCs w:val="24"/>
        </w:rPr>
        <w:t xml:space="preserve"> NASA</w:t>
      </w:r>
      <w:r>
        <w:rPr>
          <w:sz w:val="24"/>
          <w:szCs w:val="24"/>
        </w:rPr>
        <w:t>/</w:t>
      </w:r>
      <w:r w:rsidRPr="00A20C0D">
        <w:rPr>
          <w:sz w:val="24"/>
          <w:szCs w:val="24"/>
        </w:rPr>
        <w:t>CR</w:t>
      </w:r>
      <w:r>
        <w:rPr>
          <w:sz w:val="24"/>
          <w:szCs w:val="24"/>
        </w:rPr>
        <w:sym w:font="Symbol" w:char="F02D"/>
      </w:r>
      <w:r w:rsidRPr="00A20C0D">
        <w:rPr>
          <w:sz w:val="24"/>
          <w:szCs w:val="24"/>
        </w:rPr>
        <w:t>179169 and NTIS number N88-10070</w:t>
      </w:r>
      <w:r>
        <w:rPr>
          <w:sz w:val="24"/>
          <w:szCs w:val="24"/>
        </w:rPr>
        <w:t>,</w:t>
      </w:r>
      <w:r w:rsidRPr="00A20C0D">
        <w:rPr>
          <w:sz w:val="24"/>
          <w:szCs w:val="24"/>
        </w:rPr>
        <w:t xml:space="preserve"> July 1987.</w:t>
      </w:r>
    </w:p>
  </w:endnote>
  <w:endnote w:id="57">
    <w:p w14:paraId="5E6FC53B" w14:textId="4BC31B48" w:rsidR="00993F56" w:rsidRPr="00A20C0D"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55. Scott, S.</w:t>
      </w:r>
      <w:r>
        <w:rPr>
          <w:sz w:val="24"/>
          <w:szCs w:val="24"/>
        </w:rPr>
        <w:t>:</w:t>
      </w:r>
      <w:r w:rsidRPr="00A20C0D">
        <w:rPr>
          <w:sz w:val="24"/>
          <w:szCs w:val="24"/>
        </w:rPr>
        <w:t xml:space="preserve"> </w:t>
      </w:r>
      <w:r w:rsidRPr="000D172E">
        <w:rPr>
          <w:i/>
          <w:iCs/>
          <w:sz w:val="24"/>
          <w:szCs w:val="24"/>
        </w:rPr>
        <w:t>Independent Technical Inspection of the BUMPER-II Micrometeoroid and Orbital Debris risk Assessment Tool</w:t>
      </w:r>
      <w:r>
        <w:rPr>
          <w:sz w:val="24"/>
          <w:szCs w:val="24"/>
        </w:rPr>
        <w:t>,</w:t>
      </w:r>
      <w:r w:rsidRPr="00A20C0D">
        <w:rPr>
          <w:sz w:val="24"/>
          <w:szCs w:val="24"/>
        </w:rPr>
        <w:t xml:space="preserve"> NASA Engineering and Safety Center</w:t>
      </w:r>
      <w:r>
        <w:rPr>
          <w:sz w:val="24"/>
          <w:szCs w:val="24"/>
        </w:rPr>
        <w:t>,</w:t>
      </w:r>
      <w:r w:rsidRPr="00A20C0D">
        <w:rPr>
          <w:sz w:val="24"/>
          <w:szCs w:val="24"/>
        </w:rPr>
        <w:t xml:space="preserve"> Report </w:t>
      </w:r>
      <w:r>
        <w:rPr>
          <w:sz w:val="24"/>
          <w:szCs w:val="24"/>
        </w:rPr>
        <w:t>NESC-</w:t>
      </w:r>
      <w:r w:rsidRPr="00A20C0D">
        <w:rPr>
          <w:sz w:val="24"/>
          <w:szCs w:val="24"/>
        </w:rPr>
        <w:t>RP-05-66</w:t>
      </w:r>
      <w:r>
        <w:rPr>
          <w:sz w:val="24"/>
          <w:szCs w:val="24"/>
        </w:rPr>
        <w:t>,</w:t>
      </w:r>
      <w:r w:rsidRPr="00A20C0D">
        <w:rPr>
          <w:sz w:val="24"/>
          <w:szCs w:val="24"/>
        </w:rPr>
        <w:t xml:space="preserve"> April 8, 2005.</w:t>
      </w:r>
    </w:p>
  </w:endnote>
  <w:endnote w:id="58">
    <w:p w14:paraId="76A32F67" w14:textId="5E94EDDA" w:rsidR="00993F56" w:rsidRPr="00A20C0D" w:rsidRDefault="00993F56" w:rsidP="00A20C0D">
      <w:pPr>
        <w:ind w:left="450" w:hanging="450"/>
        <w:rPr>
          <w:szCs w:val="24"/>
        </w:rPr>
      </w:pPr>
      <w:r w:rsidRPr="00A20C0D">
        <w:rPr>
          <w:rStyle w:val="EndnoteReference"/>
          <w:szCs w:val="24"/>
        </w:rPr>
        <w:endnoteRef/>
      </w:r>
      <w:r w:rsidRPr="00A20C0D">
        <w:rPr>
          <w:szCs w:val="24"/>
        </w:rPr>
        <w:t xml:space="preserve"> </w:t>
      </w:r>
      <w:r>
        <w:rPr>
          <w:szCs w:val="24"/>
        </w:rPr>
        <w:t xml:space="preserve">Cragg, Scott; </w:t>
      </w:r>
      <w:r w:rsidRPr="00A20C0D">
        <w:rPr>
          <w:szCs w:val="24"/>
        </w:rPr>
        <w:t>Price</w:t>
      </w:r>
      <w:r>
        <w:rPr>
          <w:szCs w:val="24"/>
        </w:rPr>
        <w:t xml:space="preserve">, Greg; </w:t>
      </w:r>
      <w:r w:rsidRPr="00A20C0D">
        <w:rPr>
          <w:szCs w:val="24"/>
        </w:rPr>
        <w:t>and Burke</w:t>
      </w:r>
      <w:r>
        <w:rPr>
          <w:szCs w:val="24"/>
        </w:rPr>
        <w:t xml:space="preserve">, Laura: </w:t>
      </w:r>
      <w:r w:rsidRPr="00A20C0D">
        <w:rPr>
          <w:szCs w:val="24"/>
        </w:rPr>
        <w:t>Presentation charts (MSFC/EV42), HLS Design Reference Mission</w:t>
      </w:r>
      <w:r>
        <w:rPr>
          <w:szCs w:val="24"/>
        </w:rPr>
        <w:t>,</w:t>
      </w:r>
      <w:r w:rsidRPr="00A20C0D">
        <w:rPr>
          <w:szCs w:val="24"/>
        </w:rPr>
        <w:t xml:space="preserve"> Undated, but circa 9/21/2020.</w:t>
      </w:r>
    </w:p>
  </w:endnote>
  <w:endnote w:id="59">
    <w:p w14:paraId="4CD096B4" w14:textId="27BDFF60" w:rsidR="00993F56" w:rsidRPr="00217395" w:rsidRDefault="00993F56" w:rsidP="00A20C0D">
      <w:pPr>
        <w:pStyle w:val="EndnoteText"/>
        <w:ind w:left="450" w:hanging="450"/>
        <w:rPr>
          <w:sz w:val="24"/>
          <w:szCs w:val="24"/>
        </w:rPr>
      </w:pPr>
      <w:r w:rsidRPr="00A20C0D">
        <w:rPr>
          <w:rStyle w:val="EndnoteReference"/>
          <w:sz w:val="24"/>
          <w:szCs w:val="24"/>
        </w:rPr>
        <w:endnoteRef/>
      </w:r>
      <w:r w:rsidRPr="00A20C0D">
        <w:rPr>
          <w:sz w:val="24"/>
          <w:szCs w:val="24"/>
        </w:rPr>
        <w:t xml:space="preserve"> Moorhead, A.</w:t>
      </w:r>
      <w:r>
        <w:rPr>
          <w:sz w:val="24"/>
          <w:szCs w:val="24"/>
        </w:rPr>
        <w:t xml:space="preserve"> </w:t>
      </w:r>
      <w:r w:rsidRPr="00A20C0D">
        <w:rPr>
          <w:sz w:val="24"/>
          <w:szCs w:val="24"/>
        </w:rPr>
        <w:t>V.</w:t>
      </w:r>
      <w:r>
        <w:rPr>
          <w:sz w:val="24"/>
          <w:szCs w:val="24"/>
        </w:rPr>
        <w:t>:</w:t>
      </w:r>
      <w:r w:rsidRPr="00A20C0D">
        <w:rPr>
          <w:sz w:val="24"/>
          <w:szCs w:val="24"/>
        </w:rPr>
        <w:t xml:space="preserve"> </w:t>
      </w:r>
      <w:r>
        <w:rPr>
          <w:sz w:val="24"/>
          <w:szCs w:val="24"/>
        </w:rPr>
        <w:t>“</w:t>
      </w:r>
      <w:r w:rsidRPr="00A20C0D">
        <w:rPr>
          <w:sz w:val="24"/>
          <w:szCs w:val="24"/>
        </w:rPr>
        <w:t>Meteoroid Engineering Model (MEM) 3: NASA’s Newest Meteoroid Model</w:t>
      </w:r>
      <w:r>
        <w:rPr>
          <w:sz w:val="24"/>
          <w:szCs w:val="24"/>
        </w:rPr>
        <w:t>,”</w:t>
      </w:r>
      <w:r w:rsidRPr="00A20C0D">
        <w:rPr>
          <w:sz w:val="24"/>
          <w:szCs w:val="24"/>
        </w:rPr>
        <w:t xml:space="preserve"> </w:t>
      </w:r>
      <w:r w:rsidRPr="000D172E">
        <w:rPr>
          <w:i/>
          <w:iCs/>
          <w:sz w:val="24"/>
          <w:szCs w:val="24"/>
        </w:rPr>
        <w:t>First International Orbital Debris Conference</w:t>
      </w:r>
      <w:r w:rsidRPr="00A20C0D">
        <w:rPr>
          <w:sz w:val="24"/>
          <w:szCs w:val="24"/>
        </w:rPr>
        <w:t>.</w:t>
      </w:r>
      <w:r>
        <w:rPr>
          <w:sz w:val="24"/>
          <w:szCs w:val="24"/>
        </w:rPr>
        <w:t>,</w:t>
      </w:r>
      <w:r w:rsidRPr="00A20C0D">
        <w:rPr>
          <w:sz w:val="24"/>
          <w:szCs w:val="24"/>
        </w:rPr>
        <w:t xml:space="preserve"> Sugarland, TX.</w:t>
      </w:r>
      <w:r>
        <w:rPr>
          <w:sz w:val="24"/>
          <w:szCs w:val="24"/>
        </w:rPr>
        <w:t>,</w:t>
      </w:r>
      <w:r w:rsidRPr="00A20C0D">
        <w:rPr>
          <w:sz w:val="24"/>
          <w:szCs w:val="24"/>
        </w:rPr>
        <w:t xml:space="preserve"> Paper no. 6054. December 9, 2019.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50823" w14:textId="77777777" w:rsidR="00993F56" w:rsidRDefault="00993F56" w:rsidP="003D0BD5">
    <w:pPr>
      <w:pStyle w:val="Footer"/>
      <w:jc w:val="center"/>
      <w:rPr>
        <w:b/>
        <w:sz w:val="20"/>
      </w:rPr>
    </w:pPr>
    <w:r w:rsidRPr="006B721F">
      <w:rPr>
        <w:b/>
        <w:sz w:val="20"/>
      </w:rPr>
      <w:t>Restricted distribution to NESC and designated team members until approved by the NRB.</w:t>
    </w:r>
  </w:p>
  <w:p w14:paraId="38C5DD43" w14:textId="77777777" w:rsidR="00993F56" w:rsidRPr="0062075E" w:rsidRDefault="00993F56" w:rsidP="003D0BD5">
    <w:pPr>
      <w:pStyle w:val="Footer"/>
      <w:spacing w:line="160" w:lineRule="exact"/>
      <w:jc w:val="center"/>
      <w:rPr>
        <w:b/>
        <w:sz w:val="16"/>
        <w:szCs w:val="16"/>
      </w:rPr>
    </w:pPr>
  </w:p>
  <w:p w14:paraId="19C6362C" w14:textId="501D7B71" w:rsidR="00993F56" w:rsidRPr="003D0BD5" w:rsidRDefault="00993F56" w:rsidP="00E12B1E">
    <w:pPr>
      <w:pStyle w:val="Footer"/>
      <w:tabs>
        <w:tab w:val="clear" w:pos="4320"/>
        <w:tab w:val="clear" w:pos="8640"/>
        <w:tab w:val="right" w:pos="9360"/>
      </w:tabs>
      <w:rPr>
        <w:color w:val="999999"/>
        <w:sz w:val="18"/>
        <w:szCs w:val="18"/>
      </w:rPr>
    </w:pPr>
    <w:r>
      <w:rPr>
        <w:color w:val="999999"/>
        <w:sz w:val="18"/>
        <w:szCs w:val="18"/>
      </w:rPr>
      <w:t>NESC Document No.:</w:t>
    </w:r>
    <w:r>
      <w:rPr>
        <w:color w:val="999999"/>
        <w:sz w:val="18"/>
        <w:szCs w:val="18"/>
      </w:rPr>
      <w:tab/>
    </w:r>
    <w:r w:rsidRPr="00727720">
      <w:rPr>
        <w:b/>
        <w:sz w:val="18"/>
        <w:szCs w:val="18"/>
        <w:lang w:val="fr-FR"/>
      </w:rPr>
      <w:t>Page #:</w:t>
    </w:r>
    <w:r>
      <w:rPr>
        <w:b/>
        <w:sz w:val="18"/>
        <w:szCs w:val="18"/>
        <w:lang w:val="fr-FR"/>
      </w:rPr>
      <w:t xml:space="preserve"> </w:t>
    </w:r>
    <w:r w:rsidRPr="00727720">
      <w:rPr>
        <w:b/>
        <w:sz w:val="18"/>
        <w:szCs w:val="18"/>
      </w:rPr>
      <w:fldChar w:fldCharType="begin"/>
    </w:r>
    <w:r w:rsidRPr="00727720">
      <w:rPr>
        <w:sz w:val="18"/>
        <w:szCs w:val="18"/>
      </w:rPr>
      <w:instrText xml:space="preserve"> PAGE </w:instrText>
    </w:r>
    <w:r w:rsidRPr="00727720">
      <w:rPr>
        <w:b/>
        <w:sz w:val="18"/>
        <w:szCs w:val="18"/>
      </w:rPr>
      <w:fldChar w:fldCharType="separate"/>
    </w:r>
    <w:r>
      <w:rPr>
        <w:noProof/>
        <w:sz w:val="18"/>
        <w:szCs w:val="18"/>
      </w:rPr>
      <w:t>5</w:t>
    </w:r>
    <w:r w:rsidRPr="00727720">
      <w:rPr>
        <w:b/>
        <w:sz w:val="18"/>
        <w:szCs w:val="18"/>
      </w:rPr>
      <w:fldChar w:fldCharType="end"/>
    </w:r>
    <w:r w:rsidRPr="00727720">
      <w:rPr>
        <w:sz w:val="18"/>
        <w:szCs w:val="18"/>
      </w:rPr>
      <w:t xml:space="preserve"> of </w:t>
    </w:r>
    <w:r w:rsidRPr="00727720">
      <w:rPr>
        <w:b/>
        <w:sz w:val="18"/>
        <w:szCs w:val="18"/>
      </w:rPr>
      <w:fldChar w:fldCharType="begin"/>
    </w:r>
    <w:r w:rsidRPr="00727720">
      <w:rPr>
        <w:sz w:val="18"/>
        <w:szCs w:val="18"/>
      </w:rPr>
      <w:instrText xml:space="preserve"> NUMPAGES </w:instrText>
    </w:r>
    <w:r w:rsidRPr="00727720">
      <w:rPr>
        <w:b/>
        <w:sz w:val="18"/>
        <w:szCs w:val="18"/>
      </w:rPr>
      <w:fldChar w:fldCharType="separate"/>
    </w:r>
    <w:r>
      <w:rPr>
        <w:noProof/>
        <w:sz w:val="18"/>
        <w:szCs w:val="18"/>
      </w:rPr>
      <w:t>17</w:t>
    </w:r>
    <w:r w:rsidRPr="00727720">
      <w:rP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7A5D5" w14:textId="77777777" w:rsidR="00993F56" w:rsidRDefault="00993F56">
    <w:pPr>
      <w:pStyle w:val="Footer"/>
      <w:jc w:val="center"/>
      <w:rPr>
        <w:b/>
        <w:sz w:val="20"/>
      </w:rPr>
    </w:pPr>
    <w:r>
      <w:rPr>
        <w:b/>
        <w:sz w:val="20"/>
      </w:rPr>
      <w:t>Restricted distribution to NESC and designated team members until approved by the NRB.</w:t>
    </w:r>
  </w:p>
  <w:p w14:paraId="0F71A789" w14:textId="77777777" w:rsidR="00993F56" w:rsidRDefault="00993F56">
    <w:pPr>
      <w:pStyle w:val="Footer"/>
      <w:jc w:val="center"/>
      <w:rPr>
        <w:sz w:val="20"/>
      </w:rPr>
    </w:pPr>
  </w:p>
  <w:p w14:paraId="1634ED5E" w14:textId="5203E7B9" w:rsidR="00993F56" w:rsidRDefault="00993F56">
    <w:pPr>
      <w:pStyle w:val="Footer"/>
      <w:tabs>
        <w:tab w:val="clear" w:pos="4320"/>
        <w:tab w:val="clear" w:pos="8640"/>
        <w:tab w:val="right" w:pos="9360"/>
      </w:tabs>
      <w:rPr>
        <w:color w:val="999999"/>
        <w:sz w:val="18"/>
        <w:szCs w:val="18"/>
      </w:rPr>
    </w:pPr>
    <w:r>
      <w:rPr>
        <w:color w:val="999999"/>
        <w:sz w:val="18"/>
        <w:szCs w:val="18"/>
      </w:rPr>
      <w:t>NESC Document No.:</w:t>
    </w:r>
    <w:r>
      <w:rPr>
        <w:color w:val="999999"/>
        <w:sz w:val="18"/>
        <w:szCs w:val="18"/>
      </w:rPr>
      <w:tab/>
    </w:r>
    <w:r>
      <w:rPr>
        <w:b/>
        <w:sz w:val="18"/>
        <w:szCs w:val="18"/>
        <w:lang w:val="fr-FR"/>
      </w:rPr>
      <w:t xml:space="preserve">Page #: </w:t>
    </w:r>
    <w:r>
      <w:rPr>
        <w:b/>
        <w:sz w:val="18"/>
        <w:szCs w:val="18"/>
      </w:rPr>
      <w:fldChar w:fldCharType="begin"/>
    </w:r>
    <w:r>
      <w:rPr>
        <w:sz w:val="18"/>
        <w:szCs w:val="18"/>
      </w:rPr>
      <w:instrText xml:space="preserve"> PAGE </w:instrText>
    </w:r>
    <w:r>
      <w:rPr>
        <w:b/>
        <w:sz w:val="18"/>
        <w:szCs w:val="18"/>
      </w:rPr>
      <w:fldChar w:fldCharType="separate"/>
    </w:r>
    <w:r>
      <w:rPr>
        <w:noProof/>
        <w:sz w:val="18"/>
        <w:szCs w:val="18"/>
      </w:rPr>
      <w:t>1</w:t>
    </w:r>
    <w:r>
      <w:rPr>
        <w:b/>
        <w:sz w:val="18"/>
        <w:szCs w:val="18"/>
      </w:rPr>
      <w:fldChar w:fldCharType="end"/>
    </w:r>
    <w:r>
      <w:rPr>
        <w:sz w:val="18"/>
        <w:szCs w:val="18"/>
      </w:rPr>
      <w:t xml:space="preserve"> of </w:t>
    </w:r>
    <w:r>
      <w:rPr>
        <w:b/>
        <w:sz w:val="18"/>
        <w:szCs w:val="18"/>
      </w:rPr>
      <w:fldChar w:fldCharType="begin"/>
    </w:r>
    <w:r>
      <w:rPr>
        <w:sz w:val="18"/>
        <w:szCs w:val="18"/>
      </w:rPr>
      <w:instrText xml:space="preserve"> NUMPAGES </w:instrText>
    </w:r>
    <w:r>
      <w:rPr>
        <w:b/>
        <w:sz w:val="18"/>
        <w:szCs w:val="18"/>
      </w:rPr>
      <w:fldChar w:fldCharType="separate"/>
    </w:r>
    <w:r>
      <w:rPr>
        <w:noProof/>
        <w:sz w:val="18"/>
        <w:szCs w:val="18"/>
      </w:rPr>
      <w:t>17</w:t>
    </w:r>
    <w:r>
      <w:rPr>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7A9566" w14:textId="77777777" w:rsidR="009B1CA3" w:rsidRDefault="009B1CA3">
      <w:r>
        <w:separator/>
      </w:r>
    </w:p>
  </w:footnote>
  <w:footnote w:type="continuationSeparator" w:id="0">
    <w:p w14:paraId="22B659BC" w14:textId="77777777" w:rsidR="009B1CA3" w:rsidRDefault="009B1C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273A546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E7D4547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478295D"/>
    <w:multiLevelType w:val="hybridMultilevel"/>
    <w:tmpl w:val="9A285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AC486E"/>
    <w:multiLevelType w:val="hybridMultilevel"/>
    <w:tmpl w:val="F3B2A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11C44"/>
    <w:multiLevelType w:val="multilevel"/>
    <w:tmpl w:val="F5F6A906"/>
    <w:lvl w:ilvl="0">
      <w:start w:val="1"/>
      <w:numFmt w:val="none"/>
      <w:pStyle w:val="rationale"/>
      <w:lvlText w:val="%1Rationale:"/>
      <w:lvlJc w:val="left"/>
      <w:pPr>
        <w:tabs>
          <w:tab w:val="num" w:pos="1710"/>
        </w:tabs>
        <w:ind w:left="990" w:hanging="720"/>
      </w:pPr>
      <w:rPr>
        <w:rFonts w:ascii="Times New Roman" w:hAnsi="Times New Roman" w:cs="Times New Roman" w:hint="default"/>
        <w:b w:val="0"/>
        <w:bCs w:val="0"/>
        <w:i/>
        <w:iCs w:val="0"/>
        <w:caps w:val="0"/>
        <w:smallCaps w:val="0"/>
        <w:strike w:val="0"/>
        <w:dstrike w:val="0"/>
        <w:noProof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lvlText w:val=""/>
      <w:lvlJc w:val="left"/>
      <w:pPr>
        <w:tabs>
          <w:tab w:val="num" w:pos="1800"/>
        </w:tabs>
        <w:ind w:left="1800" w:hanging="360"/>
      </w:pPr>
      <w:rPr>
        <w:rFonts w:hint="default"/>
        <w:sz w:val="20"/>
      </w:rPr>
    </w:lvl>
    <w:lvl w:ilvl="2">
      <w:start w:val="1"/>
      <w:numFmt w:val="none"/>
      <w:lvlText w:val=""/>
      <w:lvlJc w:val="left"/>
      <w:pPr>
        <w:tabs>
          <w:tab w:val="num" w:pos="2520"/>
        </w:tabs>
        <w:ind w:left="2520" w:hanging="360"/>
      </w:pPr>
      <w:rPr>
        <w:rFonts w:hint="default"/>
        <w:sz w:val="20"/>
      </w:rPr>
    </w:lvl>
    <w:lvl w:ilvl="3">
      <w:start w:val="1"/>
      <w:numFmt w:val="none"/>
      <w:lvlText w:val=""/>
      <w:lvlJc w:val="left"/>
      <w:pPr>
        <w:tabs>
          <w:tab w:val="num" w:pos="3240"/>
        </w:tabs>
        <w:ind w:left="3240" w:hanging="360"/>
      </w:pPr>
      <w:rPr>
        <w:rFonts w:hint="default"/>
        <w:sz w:val="20"/>
      </w:rPr>
    </w:lvl>
    <w:lvl w:ilvl="4">
      <w:start w:val="1"/>
      <w:numFmt w:val="none"/>
      <w:lvlText w:val=""/>
      <w:lvlJc w:val="left"/>
      <w:pPr>
        <w:tabs>
          <w:tab w:val="num" w:pos="3960"/>
        </w:tabs>
        <w:ind w:left="3960" w:hanging="360"/>
      </w:pPr>
      <w:rPr>
        <w:rFonts w:hint="default"/>
        <w:sz w:val="20"/>
      </w:rPr>
    </w:lvl>
    <w:lvl w:ilvl="5">
      <w:start w:val="1"/>
      <w:numFmt w:val="none"/>
      <w:lvlText w:val=""/>
      <w:lvlJc w:val="left"/>
      <w:pPr>
        <w:tabs>
          <w:tab w:val="num" w:pos="4680"/>
        </w:tabs>
        <w:ind w:left="4680" w:hanging="360"/>
      </w:pPr>
      <w:rPr>
        <w:rFonts w:hint="default"/>
        <w:sz w:val="20"/>
      </w:rPr>
    </w:lvl>
    <w:lvl w:ilvl="6">
      <w:start w:val="1"/>
      <w:numFmt w:val="none"/>
      <w:lvlText w:val=""/>
      <w:lvlJc w:val="left"/>
      <w:pPr>
        <w:tabs>
          <w:tab w:val="num" w:pos="5400"/>
        </w:tabs>
        <w:ind w:left="5400" w:hanging="360"/>
      </w:pPr>
      <w:rPr>
        <w:rFonts w:hint="default"/>
        <w:sz w:val="20"/>
      </w:rPr>
    </w:lvl>
    <w:lvl w:ilvl="7">
      <w:start w:val="1"/>
      <w:numFmt w:val="none"/>
      <w:lvlText w:val=""/>
      <w:lvlJc w:val="left"/>
      <w:pPr>
        <w:tabs>
          <w:tab w:val="num" w:pos="6120"/>
        </w:tabs>
        <w:ind w:left="6120" w:hanging="360"/>
      </w:pPr>
      <w:rPr>
        <w:rFonts w:hint="default"/>
        <w:sz w:val="20"/>
      </w:rPr>
    </w:lvl>
    <w:lvl w:ilvl="8">
      <w:start w:val="1"/>
      <w:numFmt w:val="none"/>
      <w:lvlText w:val=""/>
      <w:lvlJc w:val="left"/>
      <w:pPr>
        <w:tabs>
          <w:tab w:val="num" w:pos="6840"/>
        </w:tabs>
        <w:ind w:left="6840" w:hanging="360"/>
      </w:pPr>
      <w:rPr>
        <w:rFonts w:hint="default"/>
        <w:sz w:val="20"/>
      </w:rPr>
    </w:lvl>
  </w:abstractNum>
  <w:abstractNum w:abstractNumId="5" w15:restartNumberingAfterBreak="0">
    <w:nsid w:val="09FF3B83"/>
    <w:multiLevelType w:val="hybridMultilevel"/>
    <w:tmpl w:val="01EAC4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7A46BF"/>
    <w:multiLevelType w:val="hybridMultilevel"/>
    <w:tmpl w:val="7C24F044"/>
    <w:lvl w:ilvl="0" w:tplc="F91EAD90">
      <w:start w:val="1"/>
      <w:numFmt w:val="bullet"/>
      <w:lvlText w:val="•"/>
      <w:lvlJc w:val="left"/>
      <w:pPr>
        <w:tabs>
          <w:tab w:val="num" w:pos="720"/>
        </w:tabs>
        <w:ind w:left="720" w:hanging="360"/>
      </w:pPr>
      <w:rPr>
        <w:rFonts w:ascii="Arial" w:hAnsi="Arial" w:hint="default"/>
      </w:rPr>
    </w:lvl>
    <w:lvl w:ilvl="1" w:tplc="0B44B3BA" w:tentative="1">
      <w:start w:val="1"/>
      <w:numFmt w:val="bullet"/>
      <w:lvlText w:val="•"/>
      <w:lvlJc w:val="left"/>
      <w:pPr>
        <w:tabs>
          <w:tab w:val="num" w:pos="1440"/>
        </w:tabs>
        <w:ind w:left="1440" w:hanging="360"/>
      </w:pPr>
      <w:rPr>
        <w:rFonts w:ascii="Arial" w:hAnsi="Arial" w:hint="default"/>
      </w:rPr>
    </w:lvl>
    <w:lvl w:ilvl="2" w:tplc="790C4A82" w:tentative="1">
      <w:start w:val="1"/>
      <w:numFmt w:val="bullet"/>
      <w:lvlText w:val="•"/>
      <w:lvlJc w:val="left"/>
      <w:pPr>
        <w:tabs>
          <w:tab w:val="num" w:pos="2160"/>
        </w:tabs>
        <w:ind w:left="2160" w:hanging="360"/>
      </w:pPr>
      <w:rPr>
        <w:rFonts w:ascii="Arial" w:hAnsi="Arial" w:hint="default"/>
      </w:rPr>
    </w:lvl>
    <w:lvl w:ilvl="3" w:tplc="AC56E958" w:tentative="1">
      <w:start w:val="1"/>
      <w:numFmt w:val="bullet"/>
      <w:lvlText w:val="•"/>
      <w:lvlJc w:val="left"/>
      <w:pPr>
        <w:tabs>
          <w:tab w:val="num" w:pos="2880"/>
        </w:tabs>
        <w:ind w:left="2880" w:hanging="360"/>
      </w:pPr>
      <w:rPr>
        <w:rFonts w:ascii="Arial" w:hAnsi="Arial" w:hint="default"/>
      </w:rPr>
    </w:lvl>
    <w:lvl w:ilvl="4" w:tplc="6FBCE140" w:tentative="1">
      <w:start w:val="1"/>
      <w:numFmt w:val="bullet"/>
      <w:lvlText w:val="•"/>
      <w:lvlJc w:val="left"/>
      <w:pPr>
        <w:tabs>
          <w:tab w:val="num" w:pos="3600"/>
        </w:tabs>
        <w:ind w:left="3600" w:hanging="360"/>
      </w:pPr>
      <w:rPr>
        <w:rFonts w:ascii="Arial" w:hAnsi="Arial" w:hint="default"/>
      </w:rPr>
    </w:lvl>
    <w:lvl w:ilvl="5" w:tplc="F7D0AD8E" w:tentative="1">
      <w:start w:val="1"/>
      <w:numFmt w:val="bullet"/>
      <w:lvlText w:val="•"/>
      <w:lvlJc w:val="left"/>
      <w:pPr>
        <w:tabs>
          <w:tab w:val="num" w:pos="4320"/>
        </w:tabs>
        <w:ind w:left="4320" w:hanging="360"/>
      </w:pPr>
      <w:rPr>
        <w:rFonts w:ascii="Arial" w:hAnsi="Arial" w:hint="default"/>
      </w:rPr>
    </w:lvl>
    <w:lvl w:ilvl="6" w:tplc="94AC2CB8" w:tentative="1">
      <w:start w:val="1"/>
      <w:numFmt w:val="bullet"/>
      <w:lvlText w:val="•"/>
      <w:lvlJc w:val="left"/>
      <w:pPr>
        <w:tabs>
          <w:tab w:val="num" w:pos="5040"/>
        </w:tabs>
        <w:ind w:left="5040" w:hanging="360"/>
      </w:pPr>
      <w:rPr>
        <w:rFonts w:ascii="Arial" w:hAnsi="Arial" w:hint="default"/>
      </w:rPr>
    </w:lvl>
    <w:lvl w:ilvl="7" w:tplc="1BE6B888" w:tentative="1">
      <w:start w:val="1"/>
      <w:numFmt w:val="bullet"/>
      <w:lvlText w:val="•"/>
      <w:lvlJc w:val="left"/>
      <w:pPr>
        <w:tabs>
          <w:tab w:val="num" w:pos="5760"/>
        </w:tabs>
        <w:ind w:left="5760" w:hanging="360"/>
      </w:pPr>
      <w:rPr>
        <w:rFonts w:ascii="Arial" w:hAnsi="Arial" w:hint="default"/>
      </w:rPr>
    </w:lvl>
    <w:lvl w:ilvl="8" w:tplc="F100136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0B47707"/>
    <w:multiLevelType w:val="hybridMultilevel"/>
    <w:tmpl w:val="CD6072A8"/>
    <w:lvl w:ilvl="0" w:tplc="FC446E5A">
      <w:start w:val="1"/>
      <w:numFmt w:val="decimal"/>
      <w:pStyle w:val="List"/>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1B0C41F2"/>
    <w:multiLevelType w:val="hybridMultilevel"/>
    <w:tmpl w:val="42A89B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3192ED9"/>
    <w:multiLevelType w:val="hybridMultilevel"/>
    <w:tmpl w:val="B15210A0"/>
    <w:lvl w:ilvl="0" w:tplc="CBF65718">
      <w:start w:val="1"/>
      <w:numFmt w:val="decimal"/>
      <w:pStyle w:val="Observations"/>
      <w:lvlText w:val="O-%1."/>
      <w:lvlJc w:val="left"/>
      <w:pPr>
        <w:ind w:left="360" w:hanging="360"/>
      </w:pPr>
      <w:rPr>
        <w:rFonts w:ascii="Times New Roman Bold" w:hAnsi="Times New Roman Bold" w:hint="default"/>
        <w:b/>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4CB3A2C"/>
    <w:multiLevelType w:val="hybridMultilevel"/>
    <w:tmpl w:val="B2001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525715"/>
    <w:multiLevelType w:val="hybridMultilevel"/>
    <w:tmpl w:val="18780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561B9A"/>
    <w:multiLevelType w:val="hybridMultilevel"/>
    <w:tmpl w:val="2E781E54"/>
    <w:lvl w:ilvl="0" w:tplc="C0F86F30">
      <w:start w:val="1"/>
      <w:numFmt w:val="decimal"/>
      <w:pStyle w:val="Recommendations"/>
      <w:lvlText w:val="R-%1."/>
      <w:lvlJc w:val="left"/>
      <w:pPr>
        <w:tabs>
          <w:tab w:val="num" w:pos="720"/>
        </w:tabs>
        <w:ind w:left="720" w:hanging="720"/>
      </w:pPr>
      <w:rPr>
        <w:rFonts w:ascii="Times New Roman" w:hAnsi="Times New Roman" w:cs="Times New Roman"/>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29142F52">
      <w:start w:val="1"/>
      <w:numFmt w:val="decimal"/>
      <w:lvlText w:val="LL-%2."/>
      <w:lvlJc w:val="left"/>
      <w:pPr>
        <w:tabs>
          <w:tab w:val="num" w:pos="720"/>
        </w:tabs>
        <w:ind w:left="720" w:hanging="720"/>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3096321E"/>
    <w:multiLevelType w:val="hybridMultilevel"/>
    <w:tmpl w:val="B79C8B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4E44DF9"/>
    <w:multiLevelType w:val="hybridMultilevel"/>
    <w:tmpl w:val="23584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B612F2"/>
    <w:multiLevelType w:val="hybridMultilevel"/>
    <w:tmpl w:val="D89456FC"/>
    <w:lvl w:ilvl="0" w:tplc="0409000F">
      <w:start w:val="1"/>
      <w:numFmt w:val="decimal"/>
      <w:lvlText w:val="%1."/>
      <w:lvlJc w:val="left"/>
      <w:pPr>
        <w:tabs>
          <w:tab w:val="num" w:pos="720"/>
        </w:tabs>
        <w:ind w:left="720" w:hanging="360"/>
      </w:pPr>
      <w:rPr>
        <w:rFonts w:ascii="Times New Roman" w:hAnsi="Times New Roman" w:cs="Times New Roman"/>
      </w:rPr>
    </w:lvl>
    <w:lvl w:ilvl="1" w:tplc="931AE034">
      <w:start w:val="1"/>
      <w:numFmt w:val="lowerLetter"/>
      <w:lvlText w:val="%2."/>
      <w:lvlJc w:val="left"/>
      <w:pPr>
        <w:tabs>
          <w:tab w:val="num" w:pos="1440"/>
        </w:tabs>
        <w:ind w:left="1440" w:hanging="360"/>
      </w:pPr>
      <w:rPr>
        <w:b w:val="0"/>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6" w15:restartNumberingAfterBreak="0">
    <w:nsid w:val="4A531E3F"/>
    <w:multiLevelType w:val="hybridMultilevel"/>
    <w:tmpl w:val="7374C89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3216AB5"/>
    <w:multiLevelType w:val="hybridMultilevel"/>
    <w:tmpl w:val="807C751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3C5DE4"/>
    <w:multiLevelType w:val="hybridMultilevel"/>
    <w:tmpl w:val="DB644980"/>
    <w:lvl w:ilvl="0" w:tplc="0348579E">
      <w:start w:val="1"/>
      <w:numFmt w:val="decimal"/>
      <w:pStyle w:val="Findings"/>
      <w:lvlText w:val="F-%1."/>
      <w:lvlJc w:val="left"/>
      <w:pPr>
        <w:tabs>
          <w:tab w:val="num" w:pos="720"/>
        </w:tabs>
        <w:ind w:left="720" w:hanging="72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7AA2F13"/>
    <w:multiLevelType w:val="hybridMultilevel"/>
    <w:tmpl w:val="13005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30E2F4D"/>
    <w:multiLevelType w:val="multilevel"/>
    <w:tmpl w:val="0A58337C"/>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10"/>
  </w:num>
  <w:num w:numId="3">
    <w:abstractNumId w:val="5"/>
  </w:num>
  <w:num w:numId="4">
    <w:abstractNumId w:val="11"/>
  </w:num>
  <w:num w:numId="5">
    <w:abstractNumId w:val="14"/>
  </w:num>
  <w:num w:numId="6">
    <w:abstractNumId w:val="3"/>
  </w:num>
  <w:num w:numId="7">
    <w:abstractNumId w:val="13"/>
  </w:num>
  <w:num w:numId="8">
    <w:abstractNumId w:val="18"/>
  </w:num>
  <w:num w:numId="9">
    <w:abstractNumId w:val="7"/>
  </w:num>
  <w:num w:numId="10">
    <w:abstractNumId w:val="1"/>
  </w:num>
  <w:num w:numId="11">
    <w:abstractNumId w:val="0"/>
  </w:num>
  <w:num w:numId="12">
    <w:abstractNumId w:val="9"/>
  </w:num>
  <w:num w:numId="13">
    <w:abstractNumId w:val="12"/>
  </w:num>
  <w:num w:numId="14">
    <w:abstractNumId w:val="8"/>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16"/>
  </w:num>
  <w:num w:numId="18">
    <w:abstractNumId w:val="6"/>
  </w:num>
  <w:num w:numId="19">
    <w:abstractNumId w:val="2"/>
  </w:num>
  <w:num w:numId="20">
    <w:abstractNumId w:val="4"/>
  </w:num>
  <w:num w:numId="21">
    <w:abstractNumId w:val="19"/>
  </w:num>
  <w:num w:numId="22">
    <w:abstractNumId w:val="18"/>
    <w:lvlOverride w:ilvl="0">
      <w:startOverride w:val="1"/>
    </w:lvlOverride>
  </w:num>
  <w:num w:numId="23">
    <w:abstractNumId w:val="9"/>
    <w:lvlOverride w:ilvl="0">
      <w:startOverride w:val="1"/>
    </w:lvlOverride>
  </w:num>
  <w:num w:numId="24">
    <w:abstractNumId w:val="18"/>
    <w:lvlOverride w:ilvl="0">
      <w:startOverride w:val="1"/>
    </w:lvlOverride>
  </w:num>
  <w:num w:numId="25">
    <w:abstractNumId w:val="9"/>
    <w:lvlOverride w:ilvl="0">
      <w:startOverride w:val="1"/>
    </w:lvlOverride>
  </w:num>
  <w:num w:numId="26">
    <w:abstractNumId w:val="18"/>
    <w:lvlOverride w:ilvl="0">
      <w:startOverride w:val="23"/>
    </w:lvlOverride>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ullock, Leanna S. (LARC-C101)[TEAMS3]">
    <w15:presenceInfo w15:providerId="AD" w15:userId="S::ldbulloc@ndc.nasa.gov::bd1497f5-549b-49c7-9ea6-e3c97e4a8d71"/>
  </w15:person>
  <w15:person w15:author="Minow, Joseph I. (MSFC-C104)">
    <w15:presenceInfo w15:providerId="AD" w15:userId="S::jminow@ndc.nasa.gov::9fd0b1c3-ec0a-4a70-8be6-9f6a9c6969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trackRevisions/>
  <w:defaultTabStop w:val="72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A2A"/>
    <w:rsid w:val="00020C69"/>
    <w:rsid w:val="00062742"/>
    <w:rsid w:val="0006292B"/>
    <w:rsid w:val="00076C49"/>
    <w:rsid w:val="000910EE"/>
    <w:rsid w:val="00092446"/>
    <w:rsid w:val="000C081E"/>
    <w:rsid w:val="000C277D"/>
    <w:rsid w:val="000C3A59"/>
    <w:rsid w:val="000C448B"/>
    <w:rsid w:val="000C54BF"/>
    <w:rsid w:val="000D172E"/>
    <w:rsid w:val="000D301D"/>
    <w:rsid w:val="000D52B6"/>
    <w:rsid w:val="000E0C7E"/>
    <w:rsid w:val="000E3163"/>
    <w:rsid w:val="0011581D"/>
    <w:rsid w:val="001247ED"/>
    <w:rsid w:val="0012678B"/>
    <w:rsid w:val="00135E2E"/>
    <w:rsid w:val="0014509A"/>
    <w:rsid w:val="00152780"/>
    <w:rsid w:val="001617D2"/>
    <w:rsid w:val="00177E3F"/>
    <w:rsid w:val="00180FC1"/>
    <w:rsid w:val="001B6ACA"/>
    <w:rsid w:val="001C2FED"/>
    <w:rsid w:val="001C6A4F"/>
    <w:rsid w:val="001D0DE3"/>
    <w:rsid w:val="001E62A8"/>
    <w:rsid w:val="00212561"/>
    <w:rsid w:val="00217395"/>
    <w:rsid w:val="00224EFF"/>
    <w:rsid w:val="00226D18"/>
    <w:rsid w:val="0023149F"/>
    <w:rsid w:val="002609C1"/>
    <w:rsid w:val="00285C53"/>
    <w:rsid w:val="00292A66"/>
    <w:rsid w:val="00304C40"/>
    <w:rsid w:val="0032255E"/>
    <w:rsid w:val="00327965"/>
    <w:rsid w:val="00334926"/>
    <w:rsid w:val="003415B6"/>
    <w:rsid w:val="0034263F"/>
    <w:rsid w:val="00344871"/>
    <w:rsid w:val="00362A50"/>
    <w:rsid w:val="003641CF"/>
    <w:rsid w:val="0036798D"/>
    <w:rsid w:val="00381DC9"/>
    <w:rsid w:val="003A1FBA"/>
    <w:rsid w:val="003A2DDB"/>
    <w:rsid w:val="003B5289"/>
    <w:rsid w:val="003B5410"/>
    <w:rsid w:val="003C4F2B"/>
    <w:rsid w:val="003D0BD5"/>
    <w:rsid w:val="003D6BBE"/>
    <w:rsid w:val="00414DF2"/>
    <w:rsid w:val="00422303"/>
    <w:rsid w:val="004626B8"/>
    <w:rsid w:val="00467F7E"/>
    <w:rsid w:val="004830D6"/>
    <w:rsid w:val="004947FE"/>
    <w:rsid w:val="004959BA"/>
    <w:rsid w:val="004A5426"/>
    <w:rsid w:val="004B51AC"/>
    <w:rsid w:val="004D7043"/>
    <w:rsid w:val="004E3B69"/>
    <w:rsid w:val="004E4593"/>
    <w:rsid w:val="004E7C85"/>
    <w:rsid w:val="00501895"/>
    <w:rsid w:val="0050334D"/>
    <w:rsid w:val="0051165B"/>
    <w:rsid w:val="005428D1"/>
    <w:rsid w:val="00547026"/>
    <w:rsid w:val="0055618F"/>
    <w:rsid w:val="00560B96"/>
    <w:rsid w:val="005622A4"/>
    <w:rsid w:val="00563E87"/>
    <w:rsid w:val="005649E6"/>
    <w:rsid w:val="005705D8"/>
    <w:rsid w:val="0058440F"/>
    <w:rsid w:val="005953EC"/>
    <w:rsid w:val="005A6898"/>
    <w:rsid w:val="005C36B6"/>
    <w:rsid w:val="005C4362"/>
    <w:rsid w:val="005D42BD"/>
    <w:rsid w:val="005D4E6E"/>
    <w:rsid w:val="005D5D0D"/>
    <w:rsid w:val="005E16DD"/>
    <w:rsid w:val="005E5473"/>
    <w:rsid w:val="00603A5A"/>
    <w:rsid w:val="00623E32"/>
    <w:rsid w:val="00635166"/>
    <w:rsid w:val="006673D7"/>
    <w:rsid w:val="00672581"/>
    <w:rsid w:val="00681CFD"/>
    <w:rsid w:val="00697A6D"/>
    <w:rsid w:val="00697DBB"/>
    <w:rsid w:val="006A749B"/>
    <w:rsid w:val="006B3C9C"/>
    <w:rsid w:val="006C5888"/>
    <w:rsid w:val="006C59FD"/>
    <w:rsid w:val="006C68AB"/>
    <w:rsid w:val="006D2B13"/>
    <w:rsid w:val="006D619A"/>
    <w:rsid w:val="006D6D4D"/>
    <w:rsid w:val="006E3317"/>
    <w:rsid w:val="00716E29"/>
    <w:rsid w:val="00743DCB"/>
    <w:rsid w:val="00746988"/>
    <w:rsid w:val="007512A7"/>
    <w:rsid w:val="00752CB9"/>
    <w:rsid w:val="00756098"/>
    <w:rsid w:val="0076058C"/>
    <w:rsid w:val="007753E2"/>
    <w:rsid w:val="00785AE5"/>
    <w:rsid w:val="00791BED"/>
    <w:rsid w:val="007971B9"/>
    <w:rsid w:val="007A750D"/>
    <w:rsid w:val="007B7B40"/>
    <w:rsid w:val="007C5316"/>
    <w:rsid w:val="007D4672"/>
    <w:rsid w:val="007D51B7"/>
    <w:rsid w:val="00821C16"/>
    <w:rsid w:val="008223A7"/>
    <w:rsid w:val="00836E1B"/>
    <w:rsid w:val="0084706A"/>
    <w:rsid w:val="008479AD"/>
    <w:rsid w:val="00886343"/>
    <w:rsid w:val="008B7F3C"/>
    <w:rsid w:val="008C5D31"/>
    <w:rsid w:val="009143EB"/>
    <w:rsid w:val="009252B4"/>
    <w:rsid w:val="00934C80"/>
    <w:rsid w:val="009429CD"/>
    <w:rsid w:val="00955BEF"/>
    <w:rsid w:val="00963478"/>
    <w:rsid w:val="00975F4A"/>
    <w:rsid w:val="00986C64"/>
    <w:rsid w:val="00993F56"/>
    <w:rsid w:val="009A73BF"/>
    <w:rsid w:val="009B1CA3"/>
    <w:rsid w:val="009B5AEE"/>
    <w:rsid w:val="009C177D"/>
    <w:rsid w:val="00A04F77"/>
    <w:rsid w:val="00A17FCF"/>
    <w:rsid w:val="00A20C0D"/>
    <w:rsid w:val="00A2242A"/>
    <w:rsid w:val="00A40A61"/>
    <w:rsid w:val="00A55B76"/>
    <w:rsid w:val="00A55F5D"/>
    <w:rsid w:val="00A73B31"/>
    <w:rsid w:val="00A83DAF"/>
    <w:rsid w:val="00A8783E"/>
    <w:rsid w:val="00A937D3"/>
    <w:rsid w:val="00AA6418"/>
    <w:rsid w:val="00AB4A9E"/>
    <w:rsid w:val="00AB4C1B"/>
    <w:rsid w:val="00AB5FE0"/>
    <w:rsid w:val="00AD309F"/>
    <w:rsid w:val="00AD567A"/>
    <w:rsid w:val="00B075A5"/>
    <w:rsid w:val="00B10EB6"/>
    <w:rsid w:val="00B1246C"/>
    <w:rsid w:val="00B141EE"/>
    <w:rsid w:val="00B50E0F"/>
    <w:rsid w:val="00B567F2"/>
    <w:rsid w:val="00B765C7"/>
    <w:rsid w:val="00B76ABB"/>
    <w:rsid w:val="00B775DD"/>
    <w:rsid w:val="00B80C98"/>
    <w:rsid w:val="00B82E2C"/>
    <w:rsid w:val="00BA505C"/>
    <w:rsid w:val="00BB1B90"/>
    <w:rsid w:val="00BD7A2A"/>
    <w:rsid w:val="00BF7C99"/>
    <w:rsid w:val="00C0028A"/>
    <w:rsid w:val="00C2073A"/>
    <w:rsid w:val="00C30B4C"/>
    <w:rsid w:val="00C3759F"/>
    <w:rsid w:val="00C40290"/>
    <w:rsid w:val="00C546AF"/>
    <w:rsid w:val="00C60737"/>
    <w:rsid w:val="00C63496"/>
    <w:rsid w:val="00C744A6"/>
    <w:rsid w:val="00C82FC4"/>
    <w:rsid w:val="00C91C47"/>
    <w:rsid w:val="00C91E11"/>
    <w:rsid w:val="00CA450D"/>
    <w:rsid w:val="00CD306D"/>
    <w:rsid w:val="00CE4782"/>
    <w:rsid w:val="00D02D38"/>
    <w:rsid w:val="00D20A93"/>
    <w:rsid w:val="00D243C9"/>
    <w:rsid w:val="00D30EC6"/>
    <w:rsid w:val="00D32C71"/>
    <w:rsid w:val="00D36CB8"/>
    <w:rsid w:val="00D446EE"/>
    <w:rsid w:val="00D50EDF"/>
    <w:rsid w:val="00D62564"/>
    <w:rsid w:val="00D63A04"/>
    <w:rsid w:val="00D6422F"/>
    <w:rsid w:val="00D77E77"/>
    <w:rsid w:val="00D90697"/>
    <w:rsid w:val="00DA25F9"/>
    <w:rsid w:val="00DB79C8"/>
    <w:rsid w:val="00DC38F5"/>
    <w:rsid w:val="00DC6107"/>
    <w:rsid w:val="00DD4189"/>
    <w:rsid w:val="00DE5DD9"/>
    <w:rsid w:val="00E01ECC"/>
    <w:rsid w:val="00E04F1C"/>
    <w:rsid w:val="00E12664"/>
    <w:rsid w:val="00E12B1E"/>
    <w:rsid w:val="00E24A72"/>
    <w:rsid w:val="00E37155"/>
    <w:rsid w:val="00E40C4E"/>
    <w:rsid w:val="00E47385"/>
    <w:rsid w:val="00E739D1"/>
    <w:rsid w:val="00E94120"/>
    <w:rsid w:val="00EA2115"/>
    <w:rsid w:val="00EA7113"/>
    <w:rsid w:val="00EB4324"/>
    <w:rsid w:val="00EB5E63"/>
    <w:rsid w:val="00EB70A1"/>
    <w:rsid w:val="00F0633B"/>
    <w:rsid w:val="00F10F3A"/>
    <w:rsid w:val="00F12341"/>
    <w:rsid w:val="00F2619B"/>
    <w:rsid w:val="00F32749"/>
    <w:rsid w:val="00F334B4"/>
    <w:rsid w:val="00F54B2E"/>
    <w:rsid w:val="00F80FCE"/>
    <w:rsid w:val="00F81609"/>
    <w:rsid w:val="00F922EA"/>
    <w:rsid w:val="00F942C7"/>
    <w:rsid w:val="00F94EC9"/>
    <w:rsid w:val="00FE606E"/>
    <w:rsid w:val="10075F25"/>
    <w:rsid w:val="16D3555B"/>
    <w:rsid w:val="21199CC9"/>
    <w:rsid w:val="21512ED2"/>
    <w:rsid w:val="22616F09"/>
    <w:rsid w:val="23597166"/>
    <w:rsid w:val="2359874E"/>
    <w:rsid w:val="269D052D"/>
    <w:rsid w:val="2C07DA14"/>
    <w:rsid w:val="2FD77030"/>
    <w:rsid w:val="301471A2"/>
    <w:rsid w:val="304FF23E"/>
    <w:rsid w:val="3110AB89"/>
    <w:rsid w:val="35D83A31"/>
    <w:rsid w:val="364A6AFF"/>
    <w:rsid w:val="3CC34E8D"/>
    <w:rsid w:val="3CEE81BC"/>
    <w:rsid w:val="41D6B28A"/>
    <w:rsid w:val="42BC66BA"/>
    <w:rsid w:val="43D7C59E"/>
    <w:rsid w:val="4CF4C7DE"/>
    <w:rsid w:val="4D2DC08B"/>
    <w:rsid w:val="4E2F7202"/>
    <w:rsid w:val="4E33ADEE"/>
    <w:rsid w:val="52DA572E"/>
    <w:rsid w:val="52F8E38B"/>
    <w:rsid w:val="5438295C"/>
    <w:rsid w:val="54CD1C3E"/>
    <w:rsid w:val="54F02114"/>
    <w:rsid w:val="57584981"/>
    <w:rsid w:val="582D3A42"/>
    <w:rsid w:val="590DB24A"/>
    <w:rsid w:val="5A4E1827"/>
    <w:rsid w:val="5A59101C"/>
    <w:rsid w:val="5AE90ED4"/>
    <w:rsid w:val="6575F114"/>
    <w:rsid w:val="66B506F5"/>
    <w:rsid w:val="675E7075"/>
    <w:rsid w:val="68BB9238"/>
    <w:rsid w:val="698413CD"/>
    <w:rsid w:val="69A5637A"/>
    <w:rsid w:val="6A190CE4"/>
    <w:rsid w:val="6F5F8952"/>
    <w:rsid w:val="6FA6D195"/>
    <w:rsid w:val="717037E9"/>
    <w:rsid w:val="71A2FFA9"/>
    <w:rsid w:val="7B4AB217"/>
    <w:rsid w:val="7CF1D763"/>
    <w:rsid w:val="7F86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5AD46"/>
  <w15:docId w15:val="{55F2D493-6EF3-4FCA-81A0-61907046B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1BED"/>
    <w:rPr>
      <w:sz w:val="24"/>
    </w:rPr>
  </w:style>
  <w:style w:type="paragraph" w:styleId="Heading1">
    <w:name w:val="heading 1"/>
    <w:next w:val="BodyText"/>
    <w:link w:val="Heading1Char"/>
    <w:uiPriority w:val="9"/>
    <w:qFormat/>
    <w:rsid w:val="00791BED"/>
    <w:pPr>
      <w:keepNext/>
      <w:spacing w:before="240" w:after="120"/>
      <w:ind w:left="720" w:hanging="720"/>
      <w:outlineLvl w:val="0"/>
    </w:pPr>
    <w:rPr>
      <w:b/>
      <w:bCs/>
      <w:kern w:val="32"/>
      <w:sz w:val="28"/>
      <w:szCs w:val="28"/>
    </w:rPr>
  </w:style>
  <w:style w:type="paragraph" w:styleId="Heading2">
    <w:name w:val="heading 2"/>
    <w:next w:val="BodyText"/>
    <w:link w:val="Heading2Char"/>
    <w:qFormat/>
    <w:rsid w:val="00791BED"/>
    <w:pPr>
      <w:keepNext/>
      <w:spacing w:before="120" w:after="60"/>
      <w:outlineLvl w:val="1"/>
    </w:pPr>
    <w:rPr>
      <w:b/>
      <w:sz w:val="28"/>
    </w:rPr>
  </w:style>
  <w:style w:type="paragraph" w:styleId="Heading3">
    <w:name w:val="heading 3"/>
    <w:next w:val="BodyText"/>
    <w:link w:val="Heading3Char"/>
    <w:qFormat/>
    <w:rsid w:val="00791BED"/>
    <w:pPr>
      <w:keepNext/>
      <w:spacing w:before="120" w:after="60"/>
      <w:outlineLvl w:val="2"/>
    </w:pPr>
    <w:rPr>
      <w:b/>
      <w:sz w:val="24"/>
    </w:rPr>
  </w:style>
  <w:style w:type="paragraph" w:styleId="Heading4">
    <w:name w:val="heading 4"/>
    <w:next w:val="BodyText"/>
    <w:link w:val="Heading4Char"/>
    <w:qFormat/>
    <w:rsid w:val="00791BED"/>
    <w:pPr>
      <w:keepNext/>
      <w:tabs>
        <w:tab w:val="left" w:pos="864"/>
      </w:tabs>
      <w:spacing w:before="120" w:after="60"/>
      <w:outlineLvl w:val="3"/>
    </w:pPr>
    <w:rPr>
      <w:b/>
      <w:sz w:val="24"/>
    </w:rPr>
  </w:style>
  <w:style w:type="paragraph" w:styleId="Heading5">
    <w:name w:val="heading 5"/>
    <w:next w:val="BodyText"/>
    <w:qFormat/>
    <w:rsid w:val="00791BED"/>
    <w:pPr>
      <w:keepNext/>
      <w:tabs>
        <w:tab w:val="left" w:pos="1080"/>
      </w:tabs>
      <w:spacing w:before="120" w:after="60"/>
      <w:outlineLvl w:val="4"/>
    </w:pPr>
    <w:rPr>
      <w:b/>
      <w:i/>
      <w:sz w:val="24"/>
    </w:rPr>
  </w:style>
  <w:style w:type="paragraph" w:styleId="Heading6">
    <w:name w:val="heading 6"/>
    <w:next w:val="BodyText"/>
    <w:rsid w:val="00791BED"/>
    <w:pPr>
      <w:keepNext/>
      <w:spacing w:before="120" w:after="60"/>
      <w:outlineLvl w:val="5"/>
    </w:pPr>
    <w:rPr>
      <w:b/>
      <w:sz w:val="22"/>
    </w:rPr>
  </w:style>
  <w:style w:type="paragraph" w:styleId="Heading7">
    <w:name w:val="heading 7"/>
    <w:next w:val="BodyText"/>
    <w:rsid w:val="00791BED"/>
    <w:pPr>
      <w:keepNext/>
      <w:spacing w:before="120" w:after="60"/>
      <w:outlineLvl w:val="6"/>
    </w:pPr>
    <w:rPr>
      <w:sz w:val="24"/>
    </w:rPr>
  </w:style>
  <w:style w:type="paragraph" w:styleId="Heading8">
    <w:name w:val="heading 8"/>
    <w:next w:val="BodyText"/>
    <w:rsid w:val="00791BED"/>
    <w:pPr>
      <w:keepNext/>
      <w:spacing w:before="120" w:after="60"/>
      <w:outlineLvl w:val="7"/>
    </w:pPr>
    <w:rPr>
      <w:i/>
      <w:sz w:val="24"/>
    </w:rPr>
  </w:style>
  <w:style w:type="paragraph" w:styleId="Heading9">
    <w:name w:val="heading 9"/>
    <w:next w:val="BodyText"/>
    <w:link w:val="Heading9Char"/>
    <w:rsid w:val="00791BED"/>
    <w:pPr>
      <w:keepNext/>
      <w:spacing w:before="12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semiHidden/>
    <w:rsid w:val="00791BED"/>
    <w:rPr>
      <w:b/>
      <w:color w:val="FF0000"/>
      <w:sz w:val="28"/>
    </w:rPr>
  </w:style>
  <w:style w:type="paragraph" w:styleId="Header">
    <w:name w:val="header"/>
    <w:aliases w:val="Header Char"/>
    <w:basedOn w:val="Normal"/>
    <w:link w:val="HeaderChar1"/>
    <w:semiHidden/>
    <w:rsid w:val="00791BED"/>
    <w:pPr>
      <w:tabs>
        <w:tab w:val="center" w:pos="4320"/>
        <w:tab w:val="right" w:pos="8640"/>
      </w:tabs>
    </w:pPr>
  </w:style>
  <w:style w:type="paragraph" w:styleId="Footer">
    <w:name w:val="footer"/>
    <w:basedOn w:val="Normal"/>
    <w:link w:val="FooterChar"/>
    <w:semiHidden/>
    <w:rsid w:val="00791BED"/>
    <w:pPr>
      <w:tabs>
        <w:tab w:val="center" w:pos="4320"/>
        <w:tab w:val="right" w:pos="8640"/>
      </w:tabs>
    </w:pPr>
  </w:style>
  <w:style w:type="character" w:styleId="PageNumber">
    <w:name w:val="page number"/>
    <w:basedOn w:val="DefaultParagraphFont"/>
    <w:semiHidden/>
    <w:rsid w:val="00791BED"/>
    <w:rPr>
      <w:sz w:val="22"/>
    </w:rPr>
  </w:style>
  <w:style w:type="paragraph" w:styleId="Caption">
    <w:name w:val="caption"/>
    <w:next w:val="BodyText"/>
    <w:qFormat/>
    <w:rsid w:val="00791BED"/>
    <w:pPr>
      <w:spacing w:before="360" w:after="120"/>
      <w:jc w:val="center"/>
    </w:pPr>
    <w:rPr>
      <w:b/>
      <w:sz w:val="22"/>
    </w:rPr>
  </w:style>
  <w:style w:type="paragraph" w:styleId="BodyText">
    <w:name w:val="Body Text"/>
    <w:link w:val="BodyTextChar"/>
    <w:rsid w:val="00791BED"/>
    <w:pPr>
      <w:spacing w:before="120"/>
    </w:pPr>
    <w:rPr>
      <w:sz w:val="24"/>
    </w:rPr>
  </w:style>
  <w:style w:type="paragraph" w:customStyle="1" w:styleId="titletab">
    <w:name w:val="title tab"/>
    <w:basedOn w:val="Normal"/>
    <w:semiHidden/>
    <w:rsid w:val="00791BED"/>
    <w:pPr>
      <w:widowControl w:val="0"/>
      <w:tabs>
        <w:tab w:val="left" w:pos="1260"/>
      </w:tabs>
    </w:pPr>
  </w:style>
  <w:style w:type="paragraph" w:styleId="BodyText3">
    <w:name w:val="Body Text 3"/>
    <w:basedOn w:val="Normal"/>
    <w:semiHidden/>
    <w:rsid w:val="00791BED"/>
    <w:rPr>
      <w:color w:val="FF0000"/>
    </w:rPr>
  </w:style>
  <w:style w:type="paragraph" w:customStyle="1" w:styleId="Definition">
    <w:name w:val="Definition"/>
    <w:basedOn w:val="Normal"/>
    <w:semiHidden/>
    <w:rsid w:val="00791BED"/>
    <w:pPr>
      <w:tabs>
        <w:tab w:val="left" w:pos="2160"/>
      </w:tabs>
      <w:ind w:left="2160" w:hanging="2160"/>
    </w:pPr>
  </w:style>
  <w:style w:type="paragraph" w:customStyle="1" w:styleId="Volume">
    <w:name w:val="Volume"/>
    <w:basedOn w:val="BodyText3"/>
    <w:semiHidden/>
    <w:rsid w:val="00791BED"/>
    <w:rPr>
      <w:b/>
      <w:caps/>
      <w:color w:val="auto"/>
      <w:sz w:val="32"/>
    </w:rPr>
  </w:style>
  <w:style w:type="character" w:styleId="CommentReference">
    <w:name w:val="annotation reference"/>
    <w:basedOn w:val="DefaultParagraphFont"/>
    <w:semiHidden/>
    <w:rsid w:val="00791BED"/>
    <w:rPr>
      <w:sz w:val="16"/>
    </w:rPr>
  </w:style>
  <w:style w:type="paragraph" w:styleId="CommentText">
    <w:name w:val="annotation text"/>
    <w:basedOn w:val="Normal"/>
    <w:link w:val="CommentTextChar"/>
    <w:semiHidden/>
    <w:rsid w:val="00791BED"/>
    <w:rPr>
      <w:sz w:val="20"/>
    </w:rPr>
  </w:style>
  <w:style w:type="paragraph" w:styleId="Title">
    <w:name w:val="Title"/>
    <w:next w:val="BodyText"/>
    <w:qFormat/>
    <w:rsid w:val="00743DCB"/>
    <w:pPr>
      <w:tabs>
        <w:tab w:val="left" w:pos="360"/>
      </w:tabs>
      <w:spacing w:before="120" w:after="720"/>
      <w:jc w:val="center"/>
    </w:pPr>
    <w:rPr>
      <w:rFonts w:eastAsia="Times"/>
      <w:b/>
      <w:sz w:val="32"/>
    </w:rPr>
  </w:style>
  <w:style w:type="paragraph" w:styleId="BalloonText">
    <w:name w:val="Balloon Text"/>
    <w:basedOn w:val="Normal"/>
    <w:semiHidden/>
    <w:rsid w:val="00791BED"/>
    <w:rPr>
      <w:rFonts w:ascii="Tahoma" w:hAnsi="Tahoma" w:cs="Tahoma"/>
      <w:sz w:val="16"/>
      <w:szCs w:val="16"/>
    </w:rPr>
  </w:style>
  <w:style w:type="character" w:styleId="Hyperlink">
    <w:name w:val="Hyperlink"/>
    <w:basedOn w:val="DefaultParagraphFont"/>
    <w:uiPriority w:val="99"/>
    <w:rsid w:val="00791BED"/>
    <w:rPr>
      <w:color w:val="0000FF"/>
      <w:u w:val="single"/>
    </w:rPr>
  </w:style>
  <w:style w:type="paragraph" w:styleId="TOC1">
    <w:name w:val="toc 1"/>
    <w:next w:val="BodyText"/>
    <w:uiPriority w:val="39"/>
    <w:rsid w:val="00791BED"/>
    <w:pPr>
      <w:keepNext/>
      <w:tabs>
        <w:tab w:val="left" w:pos="720"/>
        <w:tab w:val="right" w:leader="dot" w:pos="9346"/>
      </w:tabs>
      <w:ind w:left="720" w:hanging="720"/>
    </w:pPr>
    <w:rPr>
      <w:b/>
      <w:noProof/>
      <w:sz w:val="22"/>
      <w:szCs w:val="28"/>
    </w:rPr>
  </w:style>
  <w:style w:type="paragraph" w:styleId="FootnoteText">
    <w:name w:val="footnote text"/>
    <w:basedOn w:val="Normal"/>
    <w:semiHidden/>
    <w:rsid w:val="00791BED"/>
    <w:pPr>
      <w:spacing w:after="120"/>
    </w:pPr>
    <w:rPr>
      <w:sz w:val="20"/>
    </w:rPr>
  </w:style>
  <w:style w:type="paragraph" w:customStyle="1" w:styleId="VolumeCharChar">
    <w:name w:val="Volume Char Char"/>
    <w:basedOn w:val="BodyText3"/>
    <w:link w:val="VolumeCharCharChar"/>
    <w:semiHidden/>
    <w:rsid w:val="00791BED"/>
    <w:rPr>
      <w:b/>
      <w:sz w:val="32"/>
      <w:szCs w:val="32"/>
    </w:rPr>
  </w:style>
  <w:style w:type="paragraph" w:customStyle="1" w:styleId="Figure">
    <w:name w:val="Figure"/>
    <w:next w:val="BodyText"/>
    <w:rsid w:val="00791BED"/>
    <w:pPr>
      <w:spacing w:before="60"/>
      <w:jc w:val="center"/>
    </w:pPr>
    <w:rPr>
      <w:rFonts w:ascii="Times New Roman Bold" w:hAnsi="Times New Roman Bold"/>
      <w:b/>
      <w:i/>
      <w:sz w:val="22"/>
      <w:szCs w:val="24"/>
    </w:rPr>
  </w:style>
  <w:style w:type="paragraph" w:customStyle="1" w:styleId="Table">
    <w:name w:val="Table"/>
    <w:next w:val="BodyText"/>
    <w:rsid w:val="00791BED"/>
    <w:pPr>
      <w:keepNext/>
      <w:spacing w:before="120"/>
      <w:jc w:val="center"/>
    </w:pPr>
    <w:rPr>
      <w:rFonts w:ascii="Times New Roman Bold" w:hAnsi="Times New Roman Bold"/>
      <w:b/>
      <w:i/>
      <w:sz w:val="22"/>
      <w:szCs w:val="24"/>
    </w:rPr>
  </w:style>
  <w:style w:type="paragraph" w:customStyle="1" w:styleId="Appendix">
    <w:name w:val="Appendix"/>
    <w:next w:val="BodyText"/>
    <w:rsid w:val="00791BED"/>
    <w:pPr>
      <w:keepNext/>
      <w:spacing w:after="360"/>
      <w:jc w:val="center"/>
      <w:outlineLvl w:val="0"/>
    </w:pPr>
    <w:rPr>
      <w:rFonts w:ascii="Times New Roman Bold" w:hAnsi="Times New Roman Bold"/>
      <w:b/>
      <w:sz w:val="32"/>
      <w:szCs w:val="32"/>
    </w:rPr>
  </w:style>
  <w:style w:type="character" w:styleId="FootnoteReference">
    <w:name w:val="footnote reference"/>
    <w:basedOn w:val="DefaultParagraphFont"/>
    <w:semiHidden/>
    <w:rsid w:val="00791BED"/>
    <w:rPr>
      <w:vertAlign w:val="superscript"/>
    </w:rPr>
  </w:style>
  <w:style w:type="character" w:styleId="FollowedHyperlink">
    <w:name w:val="FollowedHyperlink"/>
    <w:basedOn w:val="DefaultParagraphFont"/>
    <w:rsid w:val="00791BED"/>
    <w:rPr>
      <w:color w:val="800080"/>
      <w:u w:val="single"/>
    </w:rPr>
  </w:style>
  <w:style w:type="character" w:customStyle="1" w:styleId="HeaderChar1">
    <w:name w:val="Header Char1"/>
    <w:aliases w:val="Header Char Char"/>
    <w:basedOn w:val="DefaultParagraphFont"/>
    <w:link w:val="Header"/>
    <w:semiHidden/>
    <w:rsid w:val="00791BED"/>
    <w:rPr>
      <w:sz w:val="24"/>
    </w:rPr>
  </w:style>
  <w:style w:type="paragraph" w:styleId="CommentSubject">
    <w:name w:val="annotation subject"/>
    <w:basedOn w:val="CommentText"/>
    <w:next w:val="CommentText"/>
    <w:semiHidden/>
    <w:rsid w:val="00791BED"/>
    <w:rPr>
      <w:b/>
      <w:bCs/>
    </w:rPr>
  </w:style>
  <w:style w:type="paragraph" w:customStyle="1" w:styleId="HeaderLeadinsection">
    <w:name w:val="Header Lead in section"/>
    <w:basedOn w:val="Heading1"/>
    <w:link w:val="HeaderLeadinsectionChar"/>
    <w:rsid w:val="00791BED"/>
    <w:pPr>
      <w:spacing w:before="120"/>
    </w:pPr>
    <w:rPr>
      <w:sz w:val="32"/>
    </w:rPr>
  </w:style>
  <w:style w:type="character" w:customStyle="1" w:styleId="HeaderLeadinsectionChar">
    <w:name w:val="Header Lead in section Char"/>
    <w:basedOn w:val="DefaultParagraphFont"/>
    <w:link w:val="HeaderLeadinsection"/>
    <w:rsid w:val="00791BED"/>
    <w:rPr>
      <w:b/>
      <w:bCs/>
      <w:kern w:val="32"/>
      <w:sz w:val="32"/>
      <w:szCs w:val="28"/>
    </w:rPr>
  </w:style>
  <w:style w:type="character" w:customStyle="1" w:styleId="VolumeCharCharChar">
    <w:name w:val="Volume Char Char Char"/>
    <w:basedOn w:val="DefaultParagraphFont"/>
    <w:link w:val="VolumeCharChar"/>
    <w:semiHidden/>
    <w:rsid w:val="00791BED"/>
    <w:rPr>
      <w:b/>
      <w:color w:val="FF0000"/>
      <w:sz w:val="32"/>
      <w:szCs w:val="32"/>
    </w:rPr>
  </w:style>
  <w:style w:type="paragraph" w:styleId="ListParagraph">
    <w:name w:val="List Paragraph"/>
    <w:uiPriority w:val="34"/>
    <w:qFormat/>
    <w:rsid w:val="00791BED"/>
    <w:pPr>
      <w:ind w:left="720"/>
    </w:pPr>
    <w:rPr>
      <w:rFonts w:eastAsiaTheme="minorHAnsi"/>
      <w:sz w:val="24"/>
      <w:szCs w:val="24"/>
    </w:rPr>
  </w:style>
  <w:style w:type="paragraph" w:styleId="Revision">
    <w:name w:val="Revision"/>
    <w:hidden/>
    <w:uiPriority w:val="99"/>
    <w:semiHidden/>
    <w:rPr>
      <w:sz w:val="24"/>
    </w:rPr>
  </w:style>
  <w:style w:type="character" w:customStyle="1" w:styleId="FooterChar">
    <w:name w:val="Footer Char"/>
    <w:basedOn w:val="DefaultParagraphFont"/>
    <w:link w:val="Footer"/>
    <w:semiHidden/>
    <w:rsid w:val="00791BED"/>
    <w:rPr>
      <w:sz w:val="24"/>
    </w:rPr>
  </w:style>
  <w:style w:type="character" w:customStyle="1" w:styleId="BodyTextChar">
    <w:name w:val="Body Text Char"/>
    <w:basedOn w:val="DefaultParagraphFont"/>
    <w:link w:val="BodyText"/>
    <w:rsid w:val="00791BED"/>
    <w:rPr>
      <w:sz w:val="24"/>
    </w:rPr>
  </w:style>
  <w:style w:type="paragraph" w:styleId="TOC2">
    <w:name w:val="toc 2"/>
    <w:next w:val="BodyText"/>
    <w:uiPriority w:val="39"/>
    <w:rsid w:val="00791BED"/>
    <w:pPr>
      <w:tabs>
        <w:tab w:val="left" w:pos="1440"/>
        <w:tab w:val="right" w:leader="dot" w:pos="9346"/>
      </w:tabs>
      <w:ind w:left="1440" w:right="288" w:hanging="720"/>
    </w:pPr>
    <w:rPr>
      <w:sz w:val="22"/>
    </w:rPr>
  </w:style>
  <w:style w:type="paragraph" w:styleId="TOC3">
    <w:name w:val="toc 3"/>
    <w:next w:val="BodyText"/>
    <w:uiPriority w:val="39"/>
    <w:rsid w:val="00791BED"/>
    <w:pPr>
      <w:tabs>
        <w:tab w:val="left" w:pos="1440"/>
        <w:tab w:val="right" w:leader="dot" w:pos="9346"/>
      </w:tabs>
      <w:ind w:left="1440" w:right="288" w:hanging="720"/>
    </w:pPr>
    <w:rPr>
      <w:noProof/>
      <w:sz w:val="22"/>
      <w:szCs w:val="28"/>
    </w:rPr>
  </w:style>
  <w:style w:type="character" w:customStyle="1" w:styleId="CommentTextChar">
    <w:name w:val="Comment Text Char"/>
    <w:basedOn w:val="DefaultParagraphFont"/>
    <w:link w:val="CommentText"/>
    <w:semiHidden/>
    <w:rsid w:val="00791BED"/>
  </w:style>
  <w:style w:type="character" w:customStyle="1" w:styleId="Heading9Char">
    <w:name w:val="Heading 9 Char"/>
    <w:basedOn w:val="DefaultParagraphFont"/>
    <w:link w:val="Heading9"/>
    <w:rsid w:val="00791BED"/>
    <w:rPr>
      <w:rFonts w:ascii="Arial" w:hAnsi="Arial"/>
      <w:sz w:val="22"/>
    </w:rPr>
  </w:style>
  <w:style w:type="paragraph" w:customStyle="1" w:styleId="Equationwith">
    <w:name w:val="Equation with #"/>
    <w:basedOn w:val="BodyText"/>
    <w:next w:val="BodyText"/>
    <w:qFormat/>
    <w:rsid w:val="00791BED"/>
    <w:pPr>
      <w:tabs>
        <w:tab w:val="center" w:pos="4320"/>
        <w:tab w:val="right" w:pos="9346"/>
      </w:tabs>
    </w:pPr>
  </w:style>
  <w:style w:type="paragraph" w:customStyle="1" w:styleId="FigureCentered">
    <w:name w:val="Figure Centered"/>
    <w:next w:val="Figure"/>
    <w:qFormat/>
    <w:rsid w:val="00791BED"/>
    <w:pPr>
      <w:keepNext/>
      <w:spacing w:before="120" w:line="240" w:lineRule="atLeast"/>
      <w:jc w:val="center"/>
    </w:pPr>
    <w:rPr>
      <w:sz w:val="24"/>
      <w:szCs w:val="24"/>
    </w:rPr>
  </w:style>
  <w:style w:type="paragraph" w:customStyle="1" w:styleId="Findings">
    <w:name w:val="Findings"/>
    <w:basedOn w:val="Normal"/>
    <w:qFormat/>
    <w:rsid w:val="00791BED"/>
    <w:pPr>
      <w:numPr>
        <w:numId w:val="8"/>
      </w:numPr>
      <w:autoSpaceDE w:val="0"/>
      <w:autoSpaceDN w:val="0"/>
      <w:adjustRightInd w:val="0"/>
      <w:spacing w:before="120"/>
    </w:pPr>
  </w:style>
  <w:style w:type="paragraph" w:styleId="List0">
    <w:name w:val="List"/>
    <w:rsid w:val="00791BED"/>
    <w:pPr>
      <w:spacing w:before="60"/>
      <w:ind w:left="360" w:hanging="360"/>
    </w:pPr>
    <w:rPr>
      <w:sz w:val="28"/>
    </w:rPr>
  </w:style>
  <w:style w:type="paragraph" w:styleId="ListBullet">
    <w:name w:val="List Bullet"/>
    <w:qFormat/>
    <w:rsid w:val="00791BED"/>
    <w:pPr>
      <w:numPr>
        <w:numId w:val="10"/>
      </w:numPr>
      <w:contextualSpacing/>
    </w:pPr>
    <w:rPr>
      <w:sz w:val="24"/>
    </w:rPr>
  </w:style>
  <w:style w:type="paragraph" w:styleId="ListBullet2">
    <w:name w:val="List Bullet 2"/>
    <w:rsid w:val="00791BED"/>
    <w:pPr>
      <w:numPr>
        <w:numId w:val="11"/>
      </w:numPr>
      <w:contextualSpacing/>
    </w:pPr>
    <w:rPr>
      <w:sz w:val="24"/>
    </w:rPr>
  </w:style>
  <w:style w:type="paragraph" w:customStyle="1" w:styleId="ListofFigandTab">
    <w:name w:val="List of Fig and Tab"/>
    <w:basedOn w:val="TableofContents"/>
    <w:qFormat/>
    <w:rsid w:val="00791BED"/>
    <w:rPr>
      <w:sz w:val="24"/>
    </w:rPr>
  </w:style>
  <w:style w:type="paragraph" w:customStyle="1" w:styleId="Observations">
    <w:name w:val="Observations"/>
    <w:qFormat/>
    <w:rsid w:val="0012678B"/>
    <w:pPr>
      <w:numPr>
        <w:numId w:val="12"/>
      </w:numPr>
      <w:autoSpaceDE w:val="0"/>
      <w:autoSpaceDN w:val="0"/>
      <w:adjustRightInd w:val="0"/>
      <w:spacing w:before="120"/>
    </w:pPr>
    <w:rPr>
      <w:rFonts w:eastAsiaTheme="minorHAnsi"/>
      <w:color w:val="000000"/>
      <w:sz w:val="24"/>
      <w:szCs w:val="24"/>
    </w:rPr>
  </w:style>
  <w:style w:type="paragraph" w:customStyle="1" w:styleId="Recommendations">
    <w:name w:val="Recommendations"/>
    <w:qFormat/>
    <w:rsid w:val="00791BED"/>
    <w:pPr>
      <w:numPr>
        <w:numId w:val="13"/>
      </w:numPr>
      <w:spacing w:before="120"/>
    </w:pPr>
    <w:rPr>
      <w:sz w:val="24"/>
    </w:rPr>
  </w:style>
  <w:style w:type="paragraph" w:customStyle="1" w:styleId="SignaturePage">
    <w:name w:val="Signature Page"/>
    <w:qFormat/>
    <w:rsid w:val="00791BED"/>
    <w:pPr>
      <w:tabs>
        <w:tab w:val="left" w:pos="3510"/>
        <w:tab w:val="left" w:pos="5490"/>
        <w:tab w:val="right" w:pos="9346"/>
      </w:tabs>
      <w:spacing w:after="560"/>
    </w:pPr>
    <w:rPr>
      <w:sz w:val="24"/>
    </w:rPr>
  </w:style>
  <w:style w:type="paragraph" w:customStyle="1" w:styleId="TableofContents">
    <w:name w:val="Table of Contents"/>
    <w:next w:val="BodyText"/>
    <w:qFormat/>
    <w:rsid w:val="00791BED"/>
    <w:pPr>
      <w:keepNext/>
      <w:jc w:val="center"/>
    </w:pPr>
    <w:rPr>
      <w:rFonts w:ascii="Times New Roman Bold" w:hAnsi="Times New Roman Bold"/>
      <w:b/>
      <w:sz w:val="32"/>
    </w:rPr>
  </w:style>
  <w:style w:type="paragraph" w:styleId="TOC4">
    <w:name w:val="toc 4"/>
    <w:uiPriority w:val="39"/>
    <w:rsid w:val="00791BED"/>
    <w:pPr>
      <w:tabs>
        <w:tab w:val="left" w:pos="1440"/>
        <w:tab w:val="right" w:leader="dot" w:pos="9346"/>
      </w:tabs>
      <w:spacing w:after="20"/>
      <w:ind w:left="1440" w:right="288" w:hanging="1440"/>
    </w:pPr>
    <w:rPr>
      <w:sz w:val="22"/>
    </w:rPr>
  </w:style>
  <w:style w:type="paragraph" w:styleId="TOCHeading">
    <w:name w:val="TOC Heading"/>
    <w:basedOn w:val="Heading1"/>
    <w:next w:val="BodyText"/>
    <w:uiPriority w:val="39"/>
    <w:semiHidden/>
    <w:unhideWhenUsed/>
    <w:qFormat/>
    <w:rsid w:val="00791BED"/>
    <w:pPr>
      <w:keepLines/>
      <w:spacing w:before="480" w:after="0"/>
      <w:ind w:left="0" w:firstLine="0"/>
      <w:outlineLvl w:val="9"/>
    </w:pPr>
    <w:rPr>
      <w:rFonts w:eastAsiaTheme="majorEastAsia" w:cstheme="majorBidi"/>
      <w:kern w:val="0"/>
    </w:rPr>
  </w:style>
  <w:style w:type="paragraph" w:customStyle="1" w:styleId="List">
    <w:name w:val="List #"/>
    <w:qFormat/>
    <w:rsid w:val="00791BED"/>
    <w:pPr>
      <w:numPr>
        <w:numId w:val="9"/>
      </w:numPr>
      <w:spacing w:before="120"/>
    </w:pPr>
    <w:rPr>
      <w:sz w:val="24"/>
    </w:rPr>
  </w:style>
  <w:style w:type="table" w:styleId="TableGrid">
    <w:name w:val="Table Grid"/>
    <w:basedOn w:val="TableNormal"/>
    <w:rsid w:val="00791B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section">
    <w:name w:val="Appendix section"/>
    <w:next w:val="BodyText"/>
    <w:qFormat/>
    <w:rsid w:val="00791BED"/>
    <w:pPr>
      <w:keepNext/>
      <w:spacing w:before="120"/>
    </w:pPr>
    <w:rPr>
      <w:b/>
      <w:sz w:val="24"/>
    </w:rPr>
  </w:style>
  <w:style w:type="paragraph" w:customStyle="1" w:styleId="BodyTextKeepwithNext">
    <w:name w:val="Body Text Keep with Next"/>
    <w:basedOn w:val="BodyText"/>
    <w:next w:val="BodyText"/>
    <w:qFormat/>
    <w:rsid w:val="00791BED"/>
    <w:pPr>
      <w:keepNext/>
    </w:pPr>
  </w:style>
  <w:style w:type="paragraph" w:customStyle="1" w:styleId="BodyTextcentered">
    <w:name w:val="Body Text centered"/>
    <w:basedOn w:val="BodyText"/>
    <w:qFormat/>
    <w:rsid w:val="00791BED"/>
    <w:pPr>
      <w:jc w:val="center"/>
    </w:pPr>
    <w:rPr>
      <w:noProof/>
    </w:rPr>
  </w:style>
  <w:style w:type="paragraph" w:customStyle="1" w:styleId="Figureextra">
    <w:name w:val="Figure extra"/>
    <w:basedOn w:val="Figure"/>
    <w:qFormat/>
    <w:rsid w:val="00791BED"/>
    <w:pPr>
      <w:spacing w:before="0"/>
    </w:pPr>
  </w:style>
  <w:style w:type="paragraph" w:customStyle="1" w:styleId="FigurePartabc">
    <w:name w:val="Figure Part abc"/>
    <w:basedOn w:val="Figure"/>
    <w:qFormat/>
    <w:rsid w:val="00791BED"/>
    <w:pPr>
      <w:keepNext/>
      <w:spacing w:after="60"/>
    </w:pPr>
  </w:style>
  <w:style w:type="paragraph" w:customStyle="1" w:styleId="paragraph">
    <w:name w:val="paragraph"/>
    <w:basedOn w:val="Normal"/>
    <w:rsid w:val="00C2073A"/>
    <w:pPr>
      <w:spacing w:before="100" w:beforeAutospacing="1" w:after="100" w:afterAutospacing="1"/>
    </w:pPr>
    <w:rPr>
      <w:szCs w:val="24"/>
    </w:rPr>
  </w:style>
  <w:style w:type="paragraph" w:customStyle="1" w:styleId="BodyText6below">
    <w:name w:val="Body Text 6 below"/>
    <w:next w:val="BodyText"/>
    <w:qFormat/>
    <w:rsid w:val="00791BED"/>
    <w:rPr>
      <w:sz w:val="24"/>
    </w:rPr>
  </w:style>
  <w:style w:type="paragraph" w:customStyle="1" w:styleId="BodyTextKeepwithNext6below">
    <w:name w:val="Body Text Keep with Next 6 below"/>
    <w:next w:val="BodyText"/>
    <w:qFormat/>
    <w:rsid w:val="00791BED"/>
    <w:pPr>
      <w:spacing w:before="120" w:after="120"/>
    </w:pPr>
    <w:rPr>
      <w:iCs/>
      <w:sz w:val="24"/>
    </w:rPr>
  </w:style>
  <w:style w:type="character" w:customStyle="1" w:styleId="spellingerror">
    <w:name w:val="spellingerror"/>
    <w:basedOn w:val="DefaultParagraphFont"/>
    <w:rsid w:val="00C2073A"/>
  </w:style>
  <w:style w:type="paragraph" w:customStyle="1" w:styleId="NoticeHeading">
    <w:name w:val="Notice Heading"/>
    <w:next w:val="Normal"/>
    <w:qFormat/>
    <w:rsid w:val="00791BED"/>
    <w:pPr>
      <w:autoSpaceDE w:val="0"/>
      <w:autoSpaceDN w:val="0"/>
      <w:adjustRightInd w:val="0"/>
      <w:jc w:val="center"/>
    </w:pPr>
    <w:rPr>
      <w:b/>
    </w:rPr>
  </w:style>
  <w:style w:type="paragraph" w:customStyle="1" w:styleId="Notices">
    <w:name w:val="Notices"/>
    <w:next w:val="BodyText"/>
    <w:qFormat/>
    <w:rsid w:val="00791BED"/>
    <w:pPr>
      <w:autoSpaceDE w:val="0"/>
      <w:autoSpaceDN w:val="0"/>
      <w:adjustRightInd w:val="0"/>
      <w:spacing w:after="120"/>
    </w:pPr>
  </w:style>
  <w:style w:type="paragraph" w:customStyle="1" w:styleId="NRBDate">
    <w:name w:val="NRB Date"/>
    <w:next w:val="BodyText"/>
    <w:qFormat/>
    <w:rsid w:val="00791BED"/>
    <w:pPr>
      <w:spacing w:after="840"/>
      <w:jc w:val="center"/>
    </w:pPr>
    <w:rPr>
      <w:b/>
      <w:sz w:val="24"/>
    </w:rPr>
  </w:style>
  <w:style w:type="paragraph" w:customStyle="1" w:styleId="Subheading">
    <w:name w:val="Subheading"/>
    <w:next w:val="BodyText"/>
    <w:qFormat/>
    <w:rsid w:val="00791BED"/>
    <w:pPr>
      <w:keepNext/>
      <w:spacing w:before="120" w:after="60"/>
    </w:pPr>
    <w:rPr>
      <w:b/>
      <w:bCs/>
      <w:iCs/>
      <w:sz w:val="24"/>
    </w:rPr>
  </w:style>
  <w:style w:type="paragraph" w:customStyle="1" w:styleId="TableText">
    <w:name w:val="Table Text"/>
    <w:next w:val="BodyText"/>
    <w:qFormat/>
    <w:rsid w:val="00791BED"/>
    <w:pPr>
      <w:spacing w:before="40" w:after="40"/>
    </w:pPr>
    <w:rPr>
      <w:bCs/>
      <w:iCs/>
      <w:sz w:val="24"/>
      <w:szCs w:val="24"/>
    </w:rPr>
  </w:style>
  <w:style w:type="character" w:customStyle="1" w:styleId="Heading1Char">
    <w:name w:val="Heading 1 Char"/>
    <w:basedOn w:val="DefaultParagraphFont"/>
    <w:link w:val="Heading1"/>
    <w:uiPriority w:val="9"/>
    <w:rsid w:val="000D52B6"/>
    <w:rPr>
      <w:b/>
      <w:bCs/>
      <w:kern w:val="32"/>
      <w:sz w:val="28"/>
      <w:szCs w:val="28"/>
    </w:rPr>
  </w:style>
  <w:style w:type="paragraph" w:styleId="NormalWeb">
    <w:name w:val="Normal (Web)"/>
    <w:basedOn w:val="Normal"/>
    <w:uiPriority w:val="99"/>
    <w:semiHidden/>
    <w:unhideWhenUsed/>
    <w:rsid w:val="000D52B6"/>
    <w:pPr>
      <w:spacing w:before="100" w:beforeAutospacing="1" w:after="100" w:afterAutospacing="1"/>
    </w:pPr>
    <w:rPr>
      <w:szCs w:val="24"/>
    </w:rPr>
  </w:style>
  <w:style w:type="character" w:styleId="PlaceholderText">
    <w:name w:val="Placeholder Text"/>
    <w:basedOn w:val="DefaultParagraphFont"/>
    <w:uiPriority w:val="99"/>
    <w:semiHidden/>
    <w:rsid w:val="000D52B6"/>
    <w:rPr>
      <w:color w:val="808080"/>
    </w:rPr>
  </w:style>
  <w:style w:type="character" w:customStyle="1" w:styleId="Heading2Char">
    <w:name w:val="Heading 2 Char"/>
    <w:basedOn w:val="DefaultParagraphFont"/>
    <w:link w:val="Heading2"/>
    <w:rsid w:val="000D52B6"/>
    <w:rPr>
      <w:b/>
      <w:sz w:val="28"/>
    </w:rPr>
  </w:style>
  <w:style w:type="character" w:customStyle="1" w:styleId="Heading3Char">
    <w:name w:val="Heading 3 Char"/>
    <w:basedOn w:val="DefaultParagraphFont"/>
    <w:link w:val="Heading3"/>
    <w:rsid w:val="000D52B6"/>
    <w:rPr>
      <w:b/>
      <w:sz w:val="24"/>
    </w:rPr>
  </w:style>
  <w:style w:type="paragraph" w:styleId="EndnoteText">
    <w:name w:val="endnote text"/>
    <w:basedOn w:val="Normal"/>
    <w:link w:val="EndnoteTextChar"/>
    <w:semiHidden/>
    <w:unhideWhenUsed/>
    <w:rsid w:val="007A750D"/>
    <w:rPr>
      <w:sz w:val="20"/>
    </w:rPr>
  </w:style>
  <w:style w:type="character" w:customStyle="1" w:styleId="EndnoteTextChar">
    <w:name w:val="Endnote Text Char"/>
    <w:basedOn w:val="DefaultParagraphFont"/>
    <w:link w:val="EndnoteText"/>
    <w:semiHidden/>
    <w:rsid w:val="007A750D"/>
  </w:style>
  <w:style w:type="character" w:styleId="EndnoteReference">
    <w:name w:val="endnote reference"/>
    <w:basedOn w:val="DefaultParagraphFont"/>
    <w:semiHidden/>
    <w:unhideWhenUsed/>
    <w:rsid w:val="007A750D"/>
    <w:rPr>
      <w:vertAlign w:val="superscript"/>
    </w:rPr>
  </w:style>
  <w:style w:type="character" w:styleId="UnresolvedMention">
    <w:name w:val="Unresolved Mention"/>
    <w:basedOn w:val="DefaultParagraphFont"/>
    <w:uiPriority w:val="99"/>
    <w:semiHidden/>
    <w:unhideWhenUsed/>
    <w:rsid w:val="007A750D"/>
    <w:rPr>
      <w:color w:val="605E5C"/>
      <w:shd w:val="clear" w:color="auto" w:fill="E1DFDD"/>
    </w:rPr>
  </w:style>
  <w:style w:type="character" w:customStyle="1" w:styleId="Heading4Char">
    <w:name w:val="Heading 4 Char"/>
    <w:basedOn w:val="DefaultParagraphFont"/>
    <w:link w:val="Heading4"/>
    <w:rsid w:val="00BB1B90"/>
    <w:rPr>
      <w:b/>
      <w:sz w:val="24"/>
    </w:rPr>
  </w:style>
  <w:style w:type="paragraph" w:customStyle="1" w:styleId="rationale">
    <w:name w:val="rationale"/>
    <w:basedOn w:val="Normal"/>
    <w:rsid w:val="00BB1B90"/>
    <w:pPr>
      <w:numPr>
        <w:numId w:val="20"/>
      </w:numPr>
      <w:tabs>
        <w:tab w:val="left" w:pos="1555"/>
      </w:tabs>
      <w:autoSpaceDE w:val="0"/>
      <w:autoSpaceDN w:val="0"/>
      <w:adjustRightInd w:val="0"/>
      <w:spacing w:after="240" w:line="240" w:lineRule="atLeast"/>
    </w:pPr>
    <w:rPr>
      <w:i/>
      <w:iCs/>
      <w:szCs w:val="24"/>
    </w:rPr>
  </w:style>
  <w:style w:type="paragraph" w:customStyle="1" w:styleId="Equation">
    <w:name w:val="Equation"/>
    <w:basedOn w:val="Normal"/>
    <w:next w:val="Normal"/>
    <w:autoRedefine/>
    <w:rsid w:val="00BB1B90"/>
    <w:pPr>
      <w:tabs>
        <w:tab w:val="center" w:pos="4680"/>
        <w:tab w:val="right" w:pos="9360"/>
      </w:tabs>
      <w:spacing w:before="240" w:after="240"/>
      <w:jc w:val="both"/>
    </w:pPr>
    <w:rPr>
      <w:position w:val="-34"/>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798362">
      <w:bodyDiv w:val="1"/>
      <w:marLeft w:val="0"/>
      <w:marRight w:val="0"/>
      <w:marTop w:val="0"/>
      <w:marBottom w:val="0"/>
      <w:divBdr>
        <w:top w:val="none" w:sz="0" w:space="0" w:color="auto"/>
        <w:left w:val="none" w:sz="0" w:space="0" w:color="auto"/>
        <w:bottom w:val="none" w:sz="0" w:space="0" w:color="auto"/>
        <w:right w:val="none" w:sz="0" w:space="0" w:color="auto"/>
      </w:divBdr>
      <w:divsChild>
        <w:div w:id="148026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89075">
      <w:bodyDiv w:val="1"/>
      <w:marLeft w:val="0"/>
      <w:marRight w:val="0"/>
      <w:marTop w:val="0"/>
      <w:marBottom w:val="0"/>
      <w:divBdr>
        <w:top w:val="none" w:sz="0" w:space="0" w:color="auto"/>
        <w:left w:val="none" w:sz="0" w:space="0" w:color="auto"/>
        <w:bottom w:val="none" w:sz="0" w:space="0" w:color="auto"/>
        <w:right w:val="none" w:sz="0" w:space="0" w:color="auto"/>
      </w:divBdr>
      <w:divsChild>
        <w:div w:id="14885260">
          <w:marLeft w:val="0"/>
          <w:marRight w:val="0"/>
          <w:marTop w:val="0"/>
          <w:marBottom w:val="0"/>
          <w:divBdr>
            <w:top w:val="none" w:sz="0" w:space="0" w:color="auto"/>
            <w:left w:val="none" w:sz="0" w:space="0" w:color="auto"/>
            <w:bottom w:val="none" w:sz="0" w:space="0" w:color="auto"/>
            <w:right w:val="none" w:sz="0" w:space="0" w:color="auto"/>
          </w:divBdr>
        </w:div>
      </w:divsChild>
    </w:div>
    <w:div w:id="280384413">
      <w:bodyDiv w:val="1"/>
      <w:marLeft w:val="0"/>
      <w:marRight w:val="0"/>
      <w:marTop w:val="0"/>
      <w:marBottom w:val="0"/>
      <w:divBdr>
        <w:top w:val="none" w:sz="0" w:space="0" w:color="auto"/>
        <w:left w:val="none" w:sz="0" w:space="0" w:color="auto"/>
        <w:bottom w:val="none" w:sz="0" w:space="0" w:color="auto"/>
        <w:right w:val="none" w:sz="0" w:space="0" w:color="auto"/>
      </w:divBdr>
    </w:div>
    <w:div w:id="457728578">
      <w:bodyDiv w:val="1"/>
      <w:marLeft w:val="0"/>
      <w:marRight w:val="0"/>
      <w:marTop w:val="0"/>
      <w:marBottom w:val="0"/>
      <w:divBdr>
        <w:top w:val="none" w:sz="0" w:space="0" w:color="auto"/>
        <w:left w:val="none" w:sz="0" w:space="0" w:color="auto"/>
        <w:bottom w:val="none" w:sz="0" w:space="0" w:color="auto"/>
        <w:right w:val="none" w:sz="0" w:space="0" w:color="auto"/>
      </w:divBdr>
    </w:div>
    <w:div w:id="476144102">
      <w:bodyDiv w:val="1"/>
      <w:marLeft w:val="0"/>
      <w:marRight w:val="0"/>
      <w:marTop w:val="0"/>
      <w:marBottom w:val="0"/>
      <w:divBdr>
        <w:top w:val="none" w:sz="0" w:space="0" w:color="auto"/>
        <w:left w:val="none" w:sz="0" w:space="0" w:color="auto"/>
        <w:bottom w:val="none" w:sz="0" w:space="0" w:color="auto"/>
        <w:right w:val="none" w:sz="0" w:space="0" w:color="auto"/>
      </w:divBdr>
      <w:divsChild>
        <w:div w:id="16588873">
          <w:marLeft w:val="0"/>
          <w:marRight w:val="0"/>
          <w:marTop w:val="0"/>
          <w:marBottom w:val="0"/>
          <w:divBdr>
            <w:top w:val="none" w:sz="0" w:space="0" w:color="auto"/>
            <w:left w:val="none" w:sz="0" w:space="0" w:color="auto"/>
            <w:bottom w:val="none" w:sz="0" w:space="0" w:color="auto"/>
            <w:right w:val="none" w:sz="0" w:space="0" w:color="auto"/>
          </w:divBdr>
        </w:div>
      </w:divsChild>
    </w:div>
    <w:div w:id="1307665219">
      <w:bodyDiv w:val="1"/>
      <w:marLeft w:val="0"/>
      <w:marRight w:val="0"/>
      <w:marTop w:val="0"/>
      <w:marBottom w:val="0"/>
      <w:divBdr>
        <w:top w:val="none" w:sz="0" w:space="0" w:color="auto"/>
        <w:left w:val="none" w:sz="0" w:space="0" w:color="auto"/>
        <w:bottom w:val="none" w:sz="0" w:space="0" w:color="auto"/>
        <w:right w:val="none" w:sz="0" w:space="0" w:color="auto"/>
      </w:divBdr>
    </w:div>
    <w:div w:id="1318531879">
      <w:bodyDiv w:val="1"/>
      <w:marLeft w:val="0"/>
      <w:marRight w:val="0"/>
      <w:marTop w:val="0"/>
      <w:marBottom w:val="0"/>
      <w:divBdr>
        <w:top w:val="none" w:sz="0" w:space="0" w:color="auto"/>
        <w:left w:val="none" w:sz="0" w:space="0" w:color="auto"/>
        <w:bottom w:val="none" w:sz="0" w:space="0" w:color="auto"/>
        <w:right w:val="none" w:sz="0" w:space="0" w:color="auto"/>
      </w:divBdr>
    </w:div>
    <w:div w:id="1333527757">
      <w:bodyDiv w:val="1"/>
      <w:marLeft w:val="0"/>
      <w:marRight w:val="0"/>
      <w:marTop w:val="0"/>
      <w:marBottom w:val="0"/>
      <w:divBdr>
        <w:top w:val="none" w:sz="0" w:space="0" w:color="auto"/>
        <w:left w:val="none" w:sz="0" w:space="0" w:color="auto"/>
        <w:bottom w:val="none" w:sz="0" w:space="0" w:color="auto"/>
        <w:right w:val="none" w:sz="0" w:space="0" w:color="auto"/>
      </w:divBdr>
    </w:div>
    <w:div w:id="1439986985">
      <w:bodyDiv w:val="1"/>
      <w:marLeft w:val="0"/>
      <w:marRight w:val="0"/>
      <w:marTop w:val="0"/>
      <w:marBottom w:val="0"/>
      <w:divBdr>
        <w:top w:val="none" w:sz="0" w:space="0" w:color="auto"/>
        <w:left w:val="none" w:sz="0" w:space="0" w:color="auto"/>
        <w:bottom w:val="none" w:sz="0" w:space="0" w:color="auto"/>
        <w:right w:val="none" w:sz="0" w:space="0" w:color="auto"/>
      </w:divBdr>
    </w:div>
    <w:div w:id="1630353156">
      <w:bodyDiv w:val="1"/>
      <w:marLeft w:val="0"/>
      <w:marRight w:val="0"/>
      <w:marTop w:val="0"/>
      <w:marBottom w:val="0"/>
      <w:divBdr>
        <w:top w:val="none" w:sz="0" w:space="0" w:color="auto"/>
        <w:left w:val="none" w:sz="0" w:space="0" w:color="auto"/>
        <w:bottom w:val="none" w:sz="0" w:space="0" w:color="auto"/>
        <w:right w:val="none" w:sz="0" w:space="0" w:color="auto"/>
      </w:divBdr>
    </w:div>
    <w:div w:id="1745712546">
      <w:bodyDiv w:val="1"/>
      <w:marLeft w:val="0"/>
      <w:marRight w:val="0"/>
      <w:marTop w:val="0"/>
      <w:marBottom w:val="0"/>
      <w:divBdr>
        <w:top w:val="none" w:sz="0" w:space="0" w:color="auto"/>
        <w:left w:val="none" w:sz="0" w:space="0" w:color="auto"/>
        <w:bottom w:val="none" w:sz="0" w:space="0" w:color="auto"/>
        <w:right w:val="none" w:sz="0" w:space="0" w:color="auto"/>
      </w:divBdr>
    </w:div>
    <w:div w:id="1842961332">
      <w:bodyDiv w:val="1"/>
      <w:marLeft w:val="0"/>
      <w:marRight w:val="0"/>
      <w:marTop w:val="0"/>
      <w:marBottom w:val="0"/>
      <w:divBdr>
        <w:top w:val="none" w:sz="0" w:space="0" w:color="auto"/>
        <w:left w:val="none" w:sz="0" w:space="0" w:color="auto"/>
        <w:bottom w:val="none" w:sz="0" w:space="0" w:color="auto"/>
        <w:right w:val="none" w:sz="0" w:space="0" w:color="auto"/>
      </w:divBdr>
    </w:div>
    <w:div w:id="1882357221">
      <w:bodyDiv w:val="1"/>
      <w:marLeft w:val="0"/>
      <w:marRight w:val="0"/>
      <w:marTop w:val="0"/>
      <w:marBottom w:val="0"/>
      <w:divBdr>
        <w:top w:val="none" w:sz="0" w:space="0" w:color="auto"/>
        <w:left w:val="none" w:sz="0" w:space="0" w:color="auto"/>
        <w:bottom w:val="none" w:sz="0" w:space="0" w:color="auto"/>
        <w:right w:val="none" w:sz="0" w:space="0" w:color="auto"/>
      </w:divBdr>
    </w:div>
    <w:div w:id="2000309829">
      <w:bodyDiv w:val="1"/>
      <w:marLeft w:val="0"/>
      <w:marRight w:val="0"/>
      <w:marTop w:val="0"/>
      <w:marBottom w:val="0"/>
      <w:divBdr>
        <w:top w:val="none" w:sz="0" w:space="0" w:color="auto"/>
        <w:left w:val="none" w:sz="0" w:space="0" w:color="auto"/>
        <w:bottom w:val="none" w:sz="0" w:space="0" w:color="auto"/>
        <w:right w:val="none" w:sz="0" w:space="0" w:color="auto"/>
      </w:divBdr>
    </w:div>
    <w:div w:id="208687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omments" Target="comment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8/08/relationships/commentsExtensible" Target="commentsExtensible.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2.xml"/></Relationships>
</file>

<file path=word/_rels/endnotes.xml.rels><?xml version="1.0" encoding="UTF-8" standalone="yes"?>
<Relationships xmlns="http://schemas.openxmlformats.org/package/2006/relationships"><Relationship Id="rId3" Type="http://schemas.openxmlformats.org/officeDocument/2006/relationships/hyperlink" Target="https://doi.org/10.1016/j.icarus.2014.04.032" TargetMode="External"/><Relationship Id="rId2" Type="http://schemas.openxmlformats.org/officeDocument/2006/relationships/hyperlink" Target="http://doi.org/10.1029/2018JE005912" TargetMode="External"/><Relationship Id="rId1" Type="http://schemas.openxmlformats.org/officeDocument/2006/relationships/hyperlink" Target="http://doi.org/10.1007/s11214-018-0527-0" TargetMode="External"/><Relationship Id="rId4" Type="http://schemas.openxmlformats.org/officeDocument/2006/relationships/hyperlink" Target="http://lroc.sese.asu.edu/posts/446"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r.lewis\My%20Documents\NESC%20ITAI%20Procedures%20-%20DRAFT\ITAI%20Reportin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7561BD-327B-4E3C-BAA8-4BC6399A66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ITAI Reporting</Template>
  <TotalTime>0</TotalTime>
  <Pages>91</Pages>
  <Words>28632</Words>
  <Characters>163204</Characters>
  <Application>Microsoft Office Word</Application>
  <DocSecurity>0</DocSecurity>
  <Lines>1360</Lines>
  <Paragraphs>382</Paragraphs>
  <ScaleCrop>false</ScaleCrop>
  <HeadingPairs>
    <vt:vector size="2" baseType="variant">
      <vt:variant>
        <vt:lpstr>Title</vt:lpstr>
      </vt:variant>
      <vt:variant>
        <vt:i4>1</vt:i4>
      </vt:variant>
    </vt:vector>
  </HeadingPairs>
  <TitlesOfParts>
    <vt:vector size="1" baseType="lpstr">
      <vt:lpstr>A/I/C Technical Report</vt:lpstr>
    </vt:vector>
  </TitlesOfParts>
  <Company>LaRC NESC PEO</Company>
  <LinksUpToDate>false</LinksUpToDate>
  <CharactersWithSpaces>191454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 Technical Report</dc:title>
  <dc:creator>Steven J. Gentz</dc:creator>
  <cp:lastModifiedBy>Minow, Joseph I. (MSFC-C104)</cp:lastModifiedBy>
  <cp:revision>2</cp:revision>
  <cp:lastPrinted>2016-09-27T19:54:00Z</cp:lastPrinted>
  <dcterms:created xsi:type="dcterms:W3CDTF">2021-08-18T19:51:00Z</dcterms:created>
  <dcterms:modified xsi:type="dcterms:W3CDTF">2021-08-18T19:51:00Z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NESC-RP-</vt:lpwstr>
  </property>
  <property fmtid="{D5CDD505-2E9C-101B-9397-08002B2CF9AE}" pid="3" name="Disposition">
    <vt:lpwstr>DRAFT</vt:lpwstr>
  </property>
  <property fmtid="{D5CDD505-2E9C-101B-9397-08002B2CF9AE}" pid="4" name="Version">
    <vt:lpwstr>0.01</vt:lpwstr>
  </property>
  <property fmtid="{D5CDD505-2E9C-101B-9397-08002B2CF9AE}" pid="5" name="Template number">
    <vt:lpwstr>NESC-PR-008-TP-02</vt:lpwstr>
  </property>
  <property fmtid="{D5CDD505-2E9C-101B-9397-08002B2CF9AE}" pid="6" name="Template name">
    <vt:lpwstr>ITA/I Report of Findings Template</vt:lpwstr>
  </property>
  <property fmtid="{D5CDD505-2E9C-101B-9397-08002B2CF9AE}" pid="7" name="Template revision">
    <vt:lpwstr>1.0</vt:lpwstr>
  </property>
</Properties>
</file>